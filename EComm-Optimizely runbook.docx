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4048" w:type="pct"/>
        <w:jc w:val="center"/>
        <w:tblLook w:val="04A0" w:firstRow="1" w:lastRow="0" w:firstColumn="1" w:lastColumn="0" w:noHBand="0" w:noVBand="1"/>
      </w:tblPr>
      <w:tblGrid>
        <w:gridCol w:w="8009"/>
      </w:tblGrid>
      <w:tr w:rsidR="001500BD" w:rsidRPr="00006DE3" w14:paraId="53016845" w14:textId="77777777" w:rsidTr="009A573A">
        <w:trPr>
          <w:trHeight w:val="2880"/>
          <w:jc w:val="center"/>
        </w:trPr>
        <w:tc>
          <w:tcPr>
            <w:tcW w:w="5000" w:type="pct"/>
            <w:vAlign w:val="center"/>
          </w:tcPr>
          <w:p w14:paraId="0E439D97" w14:textId="77777777" w:rsidR="001500BD" w:rsidRPr="00006DE3" w:rsidRDefault="001500BD" w:rsidP="004A5871">
            <w:pPr>
              <w:pStyle w:val="NoSpacing"/>
              <w:jc w:val="center"/>
              <w:rPr>
                <w:rFonts w:eastAsiaTheme="majorEastAsia" w:cstheme="minorHAnsi"/>
                <w:caps/>
              </w:rPr>
            </w:pPr>
          </w:p>
        </w:tc>
      </w:tr>
      <w:tr w:rsidR="001500BD" w:rsidRPr="00006DE3" w14:paraId="3361F9A6" w14:textId="77777777" w:rsidTr="009A573A">
        <w:trPr>
          <w:trHeight w:val="1080"/>
          <w:jc w:val="center"/>
        </w:trPr>
        <w:sdt>
          <w:sdtPr>
            <w:rPr>
              <w:rFonts w:eastAsiaTheme="majorEastAsia" w:cstheme="minorHAnsi"/>
              <w:color w:val="244061" w:themeColor="accent1" w:themeShade="80"/>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780A04AB" w14:textId="0DD99531" w:rsidR="001500BD" w:rsidRPr="00006DE3" w:rsidRDefault="000701F6" w:rsidP="004A5871">
                <w:pPr>
                  <w:pStyle w:val="NoSpacing"/>
                  <w:jc w:val="center"/>
                  <w:rPr>
                    <w:rFonts w:eastAsiaTheme="majorEastAsia" w:cstheme="minorHAnsi"/>
                    <w:color w:val="244061" w:themeColor="accent1" w:themeShade="80"/>
                    <w:sz w:val="80"/>
                    <w:szCs w:val="80"/>
                  </w:rPr>
                </w:pPr>
                <w:r>
                  <w:rPr>
                    <w:rFonts w:eastAsiaTheme="majorEastAsia" w:cstheme="minorHAnsi"/>
                    <w:color w:val="244061" w:themeColor="accent1" w:themeShade="80"/>
                    <w:sz w:val="80"/>
                    <w:szCs w:val="80"/>
                  </w:rPr>
                  <w:t>Knowledge Document</w:t>
                </w:r>
              </w:p>
            </w:tc>
          </w:sdtContent>
        </w:sdt>
      </w:tr>
      <w:tr w:rsidR="004A5871" w:rsidRPr="00006DE3" w14:paraId="1F6BED4B" w14:textId="77777777" w:rsidTr="009A573A">
        <w:trPr>
          <w:trHeight w:val="620"/>
          <w:jc w:val="center"/>
        </w:trPr>
        <w:tc>
          <w:tcPr>
            <w:tcW w:w="5000" w:type="pct"/>
            <w:tcBorders>
              <w:bottom w:val="single" w:sz="4" w:space="0" w:color="4F81BD" w:themeColor="accent1"/>
            </w:tcBorders>
            <w:vAlign w:val="center"/>
          </w:tcPr>
          <w:p w14:paraId="0FF75B08" w14:textId="12570CB7" w:rsidR="004A5871" w:rsidRPr="00006DE3" w:rsidRDefault="004A5871" w:rsidP="004A5871">
            <w:pPr>
              <w:pStyle w:val="NoSpacing"/>
              <w:jc w:val="center"/>
              <w:rPr>
                <w:rFonts w:eastAsiaTheme="majorEastAsia" w:cstheme="minorHAnsi"/>
                <w:color w:val="244061" w:themeColor="accent1" w:themeShade="80"/>
                <w:sz w:val="56"/>
                <w:szCs w:val="56"/>
              </w:rPr>
            </w:pPr>
            <w:r w:rsidRPr="00006DE3">
              <w:rPr>
                <w:rFonts w:eastAsiaTheme="majorEastAsia" w:cstheme="minorHAnsi"/>
                <w:color w:val="244061" w:themeColor="accent1" w:themeShade="80"/>
                <w:sz w:val="56"/>
                <w:szCs w:val="56"/>
              </w:rPr>
              <w:t>(Run</w:t>
            </w:r>
            <w:r w:rsidR="00CF3F03">
              <w:rPr>
                <w:rFonts w:eastAsiaTheme="majorEastAsia" w:cstheme="minorHAnsi"/>
                <w:color w:val="244061" w:themeColor="accent1" w:themeShade="80"/>
                <w:sz w:val="56"/>
                <w:szCs w:val="56"/>
              </w:rPr>
              <w:t>b</w:t>
            </w:r>
            <w:r w:rsidRPr="00006DE3">
              <w:rPr>
                <w:rFonts w:eastAsiaTheme="majorEastAsia" w:cstheme="minorHAnsi"/>
                <w:color w:val="244061" w:themeColor="accent1" w:themeShade="80"/>
                <w:sz w:val="56"/>
                <w:szCs w:val="56"/>
              </w:rPr>
              <w:t>ook)</w:t>
            </w:r>
          </w:p>
        </w:tc>
      </w:tr>
      <w:tr w:rsidR="001500BD" w:rsidRPr="00006DE3" w14:paraId="05DC67D7" w14:textId="77777777" w:rsidTr="009A573A">
        <w:trPr>
          <w:trHeight w:val="872"/>
          <w:jc w:val="center"/>
        </w:trPr>
        <w:sdt>
          <w:sdtPr>
            <w:rPr>
              <w:rFonts w:eastAsiaTheme="majorEastAsia" w:cstheme="minorHAnsi"/>
              <w:color w:val="244061" w:themeColor="accent1" w:themeShade="80"/>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50B333F0" w14:textId="32FF187C" w:rsidR="001500BD" w:rsidRPr="00006DE3" w:rsidRDefault="00A55374" w:rsidP="009A573A">
                <w:pPr>
                  <w:pStyle w:val="NoSpacing"/>
                  <w:rPr>
                    <w:rFonts w:eastAsiaTheme="majorEastAsia" w:cstheme="minorHAnsi"/>
                    <w:color w:val="244061" w:themeColor="accent1" w:themeShade="80"/>
                    <w:sz w:val="44"/>
                    <w:szCs w:val="44"/>
                  </w:rPr>
                </w:pPr>
                <w:r w:rsidRPr="00006DE3">
                  <w:rPr>
                    <w:rFonts w:eastAsiaTheme="majorEastAsia" w:cstheme="minorHAnsi"/>
                    <w:color w:val="244061" w:themeColor="accent1" w:themeShade="80"/>
                    <w:sz w:val="44"/>
                    <w:szCs w:val="44"/>
                  </w:rPr>
                  <w:t xml:space="preserve">App ID: </w:t>
                </w:r>
                <w:proofErr w:type="spellStart"/>
                <w:r w:rsidR="009A573A">
                  <w:rPr>
                    <w:rFonts w:eastAsiaTheme="majorEastAsia" w:cstheme="minorHAnsi"/>
                    <w:color w:val="244061" w:themeColor="accent1" w:themeShade="80"/>
                    <w:sz w:val="44"/>
                    <w:szCs w:val="44"/>
                  </w:rPr>
                  <w:t>Ecomm</w:t>
                </w:r>
                <w:proofErr w:type="spellEnd"/>
                <w:r w:rsidR="009A573A">
                  <w:rPr>
                    <w:rFonts w:eastAsiaTheme="majorEastAsia" w:cstheme="minorHAnsi"/>
                    <w:color w:val="244061" w:themeColor="accent1" w:themeShade="80"/>
                    <w:sz w:val="44"/>
                    <w:szCs w:val="44"/>
                  </w:rPr>
                  <w:t xml:space="preserve"> </w:t>
                </w:r>
                <w:proofErr w:type="spellStart"/>
                <w:r w:rsidR="009A573A">
                  <w:rPr>
                    <w:rFonts w:eastAsiaTheme="majorEastAsia" w:cstheme="minorHAnsi"/>
                    <w:color w:val="244061" w:themeColor="accent1" w:themeShade="80"/>
                    <w:sz w:val="44"/>
                    <w:szCs w:val="44"/>
                  </w:rPr>
                  <w:t>Contentful</w:t>
                </w:r>
                <w:proofErr w:type="spellEnd"/>
                <w:r w:rsidR="009A573A">
                  <w:rPr>
                    <w:rFonts w:eastAsiaTheme="majorEastAsia" w:cstheme="minorHAnsi"/>
                    <w:color w:val="244061" w:themeColor="accent1" w:themeShade="80"/>
                    <w:sz w:val="44"/>
                    <w:szCs w:val="44"/>
                  </w:rPr>
                  <w:t xml:space="preserve"> CMS </w:t>
                </w:r>
                <w:r w:rsidRPr="0037662C">
                  <w:rPr>
                    <w:rFonts w:eastAsiaTheme="majorEastAsia" w:cstheme="minorHAnsi"/>
                    <w:color w:val="244061" w:themeColor="accent1" w:themeShade="80"/>
                    <w:sz w:val="44"/>
                    <w:szCs w:val="44"/>
                  </w:rPr>
                  <w:t>- APP Dev</w:t>
                </w:r>
              </w:p>
            </w:tc>
          </w:sdtContent>
        </w:sdt>
      </w:tr>
      <w:tr w:rsidR="001500BD" w:rsidRPr="00006DE3" w14:paraId="549915C1" w14:textId="77777777" w:rsidTr="009A573A">
        <w:trPr>
          <w:trHeight w:val="2511"/>
          <w:jc w:val="center"/>
        </w:trPr>
        <w:tc>
          <w:tcPr>
            <w:tcW w:w="5000" w:type="pct"/>
            <w:vAlign w:val="center"/>
          </w:tcPr>
          <w:p w14:paraId="73885AED" w14:textId="77777777" w:rsidR="001500BD" w:rsidRPr="00006DE3" w:rsidRDefault="001500BD" w:rsidP="004A5871">
            <w:pPr>
              <w:pStyle w:val="NoSpacing"/>
              <w:jc w:val="center"/>
              <w:rPr>
                <w:rFonts w:cstheme="minorHAnsi"/>
                <w:color w:val="244061" w:themeColor="accent1" w:themeShade="80"/>
              </w:rPr>
            </w:pPr>
          </w:p>
          <w:p w14:paraId="51151C4D" w14:textId="77777777" w:rsidR="00972AFF" w:rsidRPr="00006DE3" w:rsidRDefault="00972AFF" w:rsidP="004A5871">
            <w:pPr>
              <w:pStyle w:val="NoSpacing"/>
              <w:jc w:val="center"/>
              <w:rPr>
                <w:rFonts w:cstheme="minorHAnsi"/>
                <w:color w:val="244061" w:themeColor="accent1" w:themeShade="80"/>
              </w:rPr>
            </w:pPr>
          </w:p>
          <w:tbl>
            <w:tblPr>
              <w:tblStyle w:val="LightShading-Accent1"/>
              <w:tblW w:w="0" w:type="auto"/>
              <w:tblLook w:val="04A0" w:firstRow="1" w:lastRow="0" w:firstColumn="1" w:lastColumn="0" w:noHBand="0" w:noVBand="1"/>
            </w:tblPr>
            <w:tblGrid>
              <w:gridCol w:w="2670"/>
              <w:gridCol w:w="4985"/>
            </w:tblGrid>
            <w:tr w:rsidR="00972AFF" w:rsidRPr="00006DE3" w14:paraId="6309BCBE" w14:textId="77777777" w:rsidTr="004A5871">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2670" w:type="dxa"/>
                  <w:vAlign w:val="center"/>
                </w:tcPr>
                <w:p w14:paraId="31EB8686" w14:textId="5CAAD12C" w:rsidR="006C54D5" w:rsidRPr="00006DE3" w:rsidRDefault="004A5871" w:rsidP="004A5871">
                  <w:pPr>
                    <w:pStyle w:val="NoSpacing"/>
                    <w:jc w:val="center"/>
                    <w:rPr>
                      <w:rFonts w:cstheme="minorHAnsi"/>
                      <w:color w:val="244061" w:themeColor="accent1" w:themeShade="80"/>
                      <w:sz w:val="24"/>
                      <w:szCs w:val="24"/>
                    </w:rPr>
                  </w:pPr>
                  <w:r w:rsidRPr="00006DE3">
                    <w:rPr>
                      <w:rFonts w:cstheme="minorHAnsi"/>
                      <w:color w:val="244061" w:themeColor="accent1" w:themeShade="80"/>
                      <w:sz w:val="24"/>
                      <w:szCs w:val="24"/>
                    </w:rPr>
                    <w:t>Tower</w:t>
                  </w:r>
                </w:p>
              </w:tc>
              <w:tc>
                <w:tcPr>
                  <w:tcW w:w="4985" w:type="dxa"/>
                  <w:vAlign w:val="center"/>
                </w:tcPr>
                <w:p w14:paraId="33948046" w14:textId="41BBC36F" w:rsidR="00972AFF" w:rsidRPr="00006DE3" w:rsidRDefault="000A6D86" w:rsidP="004A5871">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color w:val="244061" w:themeColor="accent1" w:themeShade="80"/>
                      <w:sz w:val="24"/>
                      <w:szCs w:val="24"/>
                    </w:rPr>
                  </w:pPr>
                  <w:r>
                    <w:rPr>
                      <w:rFonts w:cstheme="minorHAnsi"/>
                      <w:color w:val="244061" w:themeColor="accent1" w:themeShade="80"/>
                      <w:sz w:val="24"/>
                      <w:szCs w:val="24"/>
                    </w:rPr>
                    <w:t>Ecommerce</w:t>
                  </w:r>
                </w:p>
              </w:tc>
            </w:tr>
            <w:tr w:rsidR="00BA2C20" w:rsidRPr="00006DE3" w14:paraId="25AB861E" w14:textId="77777777" w:rsidTr="004A587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2670" w:type="dxa"/>
                  <w:tcBorders>
                    <w:top w:val="single" w:sz="8" w:space="0" w:color="4F81BD" w:themeColor="accent1"/>
                    <w:bottom w:val="single" w:sz="8" w:space="0" w:color="4F81BD" w:themeColor="accent1"/>
                  </w:tcBorders>
                  <w:shd w:val="clear" w:color="auto" w:fill="auto"/>
                  <w:vAlign w:val="center"/>
                </w:tcPr>
                <w:p w14:paraId="72BC734F" w14:textId="2D32741E" w:rsidR="00BA2C20" w:rsidRPr="00006DE3" w:rsidRDefault="004A5871" w:rsidP="004A5871">
                  <w:pPr>
                    <w:pStyle w:val="NoSpacing"/>
                    <w:jc w:val="center"/>
                    <w:rPr>
                      <w:rFonts w:cstheme="minorHAnsi"/>
                      <w:color w:val="244061" w:themeColor="accent1" w:themeShade="80"/>
                      <w:sz w:val="24"/>
                      <w:szCs w:val="24"/>
                    </w:rPr>
                  </w:pPr>
                  <w:r w:rsidRPr="00006DE3">
                    <w:rPr>
                      <w:rFonts w:cstheme="minorHAnsi"/>
                      <w:color w:val="244061" w:themeColor="accent1" w:themeShade="80"/>
                      <w:sz w:val="24"/>
                      <w:szCs w:val="24"/>
                    </w:rPr>
                    <w:t>Track</w:t>
                  </w:r>
                </w:p>
              </w:tc>
              <w:tc>
                <w:tcPr>
                  <w:tcW w:w="4985" w:type="dxa"/>
                  <w:tcBorders>
                    <w:top w:val="single" w:sz="8" w:space="0" w:color="4F81BD" w:themeColor="accent1"/>
                    <w:bottom w:val="single" w:sz="8" w:space="0" w:color="4F81BD" w:themeColor="accent1"/>
                  </w:tcBorders>
                  <w:shd w:val="clear" w:color="auto" w:fill="auto"/>
                  <w:vAlign w:val="center"/>
                </w:tcPr>
                <w:p w14:paraId="42A0961C" w14:textId="7F33866A" w:rsidR="00BA2C20" w:rsidRPr="00006DE3" w:rsidRDefault="000745CE" w:rsidP="004A5871">
                  <w:pPr>
                    <w:pStyle w:val="NoSpacing"/>
                    <w:jc w:val="center"/>
                    <w:cnfStyle w:val="000000100000" w:firstRow="0" w:lastRow="0" w:firstColumn="0" w:lastColumn="0" w:oddVBand="0" w:evenVBand="0" w:oddHBand="1" w:evenHBand="0" w:firstRowFirstColumn="0" w:firstRowLastColumn="0" w:lastRowFirstColumn="0" w:lastRowLastColumn="0"/>
                    <w:rPr>
                      <w:rFonts w:cstheme="minorHAnsi"/>
                      <w:color w:val="244061" w:themeColor="accent1" w:themeShade="80"/>
                      <w:sz w:val="24"/>
                      <w:szCs w:val="24"/>
                    </w:rPr>
                  </w:pPr>
                  <w:r>
                    <w:rPr>
                      <w:rFonts w:cstheme="minorHAnsi"/>
                      <w:b/>
                      <w:bCs/>
                      <w:color w:val="244061" w:themeColor="accent1" w:themeShade="80"/>
                      <w:sz w:val="24"/>
                      <w:szCs w:val="24"/>
                    </w:rPr>
                    <w:t>Ecommerce</w:t>
                  </w:r>
                  <w:r w:rsidR="000A6D86">
                    <w:rPr>
                      <w:rFonts w:cstheme="minorHAnsi"/>
                      <w:b/>
                      <w:bCs/>
                      <w:color w:val="244061" w:themeColor="accent1" w:themeShade="80"/>
                      <w:sz w:val="24"/>
                      <w:szCs w:val="24"/>
                    </w:rPr>
                    <w:t xml:space="preserve"> </w:t>
                  </w:r>
                  <w:r>
                    <w:rPr>
                      <w:rFonts w:cstheme="minorHAnsi"/>
                      <w:b/>
                      <w:bCs/>
                      <w:color w:val="244061" w:themeColor="accent1" w:themeShade="80"/>
                      <w:sz w:val="24"/>
                      <w:szCs w:val="24"/>
                    </w:rPr>
                    <w:t>–</w:t>
                  </w:r>
                  <w:r w:rsidR="000A6D86">
                    <w:rPr>
                      <w:rFonts w:cstheme="minorHAnsi"/>
                      <w:b/>
                      <w:bCs/>
                      <w:color w:val="244061" w:themeColor="accent1" w:themeShade="80"/>
                      <w:sz w:val="24"/>
                      <w:szCs w:val="24"/>
                    </w:rPr>
                    <w:t xml:space="preserve"> A</w:t>
                  </w:r>
                  <w:r>
                    <w:rPr>
                      <w:rFonts w:cstheme="minorHAnsi"/>
                      <w:b/>
                      <w:bCs/>
                      <w:color w:val="244061" w:themeColor="accent1" w:themeShade="80"/>
                      <w:sz w:val="24"/>
                      <w:szCs w:val="24"/>
                    </w:rPr>
                    <w:t>pp Dev</w:t>
                  </w:r>
                </w:p>
              </w:tc>
            </w:tr>
            <w:tr w:rsidR="00BA2C20" w:rsidRPr="00006DE3" w14:paraId="11A3C8BA" w14:textId="77777777" w:rsidTr="004A5871">
              <w:trPr>
                <w:trHeight w:val="538"/>
              </w:trPr>
              <w:tc>
                <w:tcPr>
                  <w:cnfStyle w:val="001000000000" w:firstRow="0" w:lastRow="0" w:firstColumn="1" w:lastColumn="0" w:oddVBand="0" w:evenVBand="0" w:oddHBand="0" w:evenHBand="0" w:firstRowFirstColumn="0" w:firstRowLastColumn="0" w:lastRowFirstColumn="0" w:lastRowLastColumn="0"/>
                  <w:tcW w:w="2670" w:type="dxa"/>
                  <w:tcBorders>
                    <w:top w:val="single" w:sz="8" w:space="0" w:color="4F81BD" w:themeColor="accent1"/>
                    <w:bottom w:val="single" w:sz="8" w:space="0" w:color="4F81BD" w:themeColor="accent1"/>
                  </w:tcBorders>
                  <w:shd w:val="clear" w:color="auto" w:fill="auto"/>
                  <w:vAlign w:val="center"/>
                </w:tcPr>
                <w:p w14:paraId="09E12212" w14:textId="64AA9FEE" w:rsidR="00BA2C20" w:rsidRPr="00006DE3" w:rsidRDefault="004A5871" w:rsidP="004A5871">
                  <w:pPr>
                    <w:pStyle w:val="NoSpacing"/>
                    <w:jc w:val="center"/>
                    <w:rPr>
                      <w:rFonts w:cstheme="minorHAnsi"/>
                      <w:color w:val="244061" w:themeColor="accent1" w:themeShade="80"/>
                      <w:sz w:val="24"/>
                      <w:szCs w:val="24"/>
                    </w:rPr>
                  </w:pPr>
                  <w:r w:rsidRPr="00006DE3">
                    <w:rPr>
                      <w:rFonts w:cstheme="minorHAnsi"/>
                      <w:color w:val="244061" w:themeColor="accent1" w:themeShade="80"/>
                      <w:sz w:val="24"/>
                      <w:szCs w:val="24"/>
                    </w:rPr>
                    <w:t>Sub-Track</w:t>
                  </w:r>
                </w:p>
              </w:tc>
              <w:tc>
                <w:tcPr>
                  <w:tcW w:w="4985" w:type="dxa"/>
                  <w:tcBorders>
                    <w:top w:val="single" w:sz="8" w:space="0" w:color="4F81BD" w:themeColor="accent1"/>
                    <w:bottom w:val="single" w:sz="8" w:space="0" w:color="4F81BD" w:themeColor="accent1"/>
                  </w:tcBorders>
                  <w:shd w:val="clear" w:color="auto" w:fill="auto"/>
                  <w:vAlign w:val="center"/>
                </w:tcPr>
                <w:p w14:paraId="1CE4D3F3" w14:textId="1D4B2BEB" w:rsidR="00BA2C20" w:rsidRPr="00006DE3" w:rsidRDefault="000745CE" w:rsidP="004A5871">
                  <w:pPr>
                    <w:pStyle w:val="NoSpacing"/>
                    <w:jc w:val="center"/>
                    <w:cnfStyle w:val="000000000000" w:firstRow="0" w:lastRow="0" w:firstColumn="0" w:lastColumn="0" w:oddVBand="0" w:evenVBand="0" w:oddHBand="0" w:evenHBand="0" w:firstRowFirstColumn="0" w:firstRowLastColumn="0" w:lastRowFirstColumn="0" w:lastRowLastColumn="0"/>
                    <w:rPr>
                      <w:rFonts w:cstheme="minorHAnsi"/>
                      <w:color w:val="244061" w:themeColor="accent1" w:themeShade="80"/>
                      <w:sz w:val="24"/>
                      <w:szCs w:val="24"/>
                    </w:rPr>
                  </w:pPr>
                  <w:proofErr w:type="spellStart"/>
                  <w:r>
                    <w:rPr>
                      <w:rFonts w:cstheme="minorHAnsi"/>
                      <w:b/>
                      <w:bCs/>
                      <w:color w:val="244061" w:themeColor="accent1" w:themeShade="80"/>
                      <w:sz w:val="24"/>
                      <w:szCs w:val="24"/>
                    </w:rPr>
                    <w:t>Contentful</w:t>
                  </w:r>
                  <w:proofErr w:type="spellEnd"/>
                  <w:r>
                    <w:rPr>
                      <w:rFonts w:cstheme="minorHAnsi"/>
                      <w:b/>
                      <w:bCs/>
                      <w:color w:val="244061" w:themeColor="accent1" w:themeShade="80"/>
                      <w:sz w:val="24"/>
                      <w:szCs w:val="24"/>
                    </w:rPr>
                    <w:t xml:space="preserve"> CMS – App Dev</w:t>
                  </w:r>
                </w:p>
              </w:tc>
            </w:tr>
          </w:tbl>
          <w:p w14:paraId="079AB186" w14:textId="77777777" w:rsidR="00972AFF" w:rsidRPr="00006DE3" w:rsidRDefault="00972AFF" w:rsidP="004A5871">
            <w:pPr>
              <w:pStyle w:val="NoSpacing"/>
              <w:jc w:val="center"/>
              <w:rPr>
                <w:rFonts w:cstheme="minorHAnsi"/>
                <w:color w:val="244061" w:themeColor="accent1" w:themeShade="80"/>
              </w:rPr>
            </w:pPr>
          </w:p>
        </w:tc>
      </w:tr>
      <w:tr w:rsidR="001500BD" w:rsidRPr="00006DE3" w14:paraId="49B00068" w14:textId="77777777" w:rsidTr="009A573A">
        <w:trPr>
          <w:trHeight w:val="360"/>
          <w:jc w:val="center"/>
        </w:trPr>
        <w:tc>
          <w:tcPr>
            <w:tcW w:w="5000" w:type="pct"/>
            <w:vAlign w:val="center"/>
          </w:tcPr>
          <w:p w14:paraId="0FE4702C" w14:textId="77777777" w:rsidR="001500BD" w:rsidRPr="00006DE3" w:rsidRDefault="001500BD" w:rsidP="004A5871">
            <w:pPr>
              <w:pStyle w:val="NoSpacing"/>
              <w:jc w:val="center"/>
              <w:rPr>
                <w:rFonts w:cstheme="minorHAnsi"/>
                <w:b/>
                <w:bCs/>
                <w:color w:val="244061" w:themeColor="accent1" w:themeShade="80"/>
              </w:rPr>
            </w:pPr>
          </w:p>
        </w:tc>
      </w:tr>
      <w:tr w:rsidR="001500BD" w:rsidRPr="00006DE3" w14:paraId="76D8674E" w14:textId="77777777" w:rsidTr="009A573A">
        <w:trPr>
          <w:trHeight w:val="360"/>
          <w:jc w:val="center"/>
        </w:trPr>
        <w:tc>
          <w:tcPr>
            <w:tcW w:w="5000" w:type="pct"/>
            <w:vAlign w:val="center"/>
          </w:tcPr>
          <w:p w14:paraId="000C6702" w14:textId="77777777" w:rsidR="001500BD" w:rsidRPr="00006DE3" w:rsidRDefault="001500BD" w:rsidP="004A5871">
            <w:pPr>
              <w:pStyle w:val="NoSpacing"/>
              <w:jc w:val="center"/>
              <w:rPr>
                <w:rFonts w:cstheme="minorHAnsi"/>
                <w:b/>
                <w:bCs/>
              </w:rPr>
            </w:pPr>
          </w:p>
        </w:tc>
      </w:tr>
    </w:tbl>
    <w:p w14:paraId="67000249" w14:textId="77777777" w:rsidR="001500BD" w:rsidRPr="00006DE3" w:rsidRDefault="008D440F" w:rsidP="008D440F">
      <w:pPr>
        <w:tabs>
          <w:tab w:val="left" w:pos="8707"/>
        </w:tabs>
        <w:rPr>
          <w:rFonts w:cstheme="minorHAnsi"/>
        </w:rPr>
      </w:pPr>
      <w:r w:rsidRPr="00006DE3">
        <w:rPr>
          <w:rFonts w:cstheme="minorHAnsi"/>
        </w:rPr>
        <w:tab/>
      </w:r>
    </w:p>
    <w:p w14:paraId="0664A82E" w14:textId="77777777" w:rsidR="001500BD" w:rsidRPr="00006DE3" w:rsidRDefault="001500BD">
      <w:pPr>
        <w:rPr>
          <w:rFonts w:cstheme="minorHAnsi"/>
        </w:rPr>
      </w:pPr>
    </w:p>
    <w:p w14:paraId="0DDD7253" w14:textId="77777777" w:rsidR="001500BD" w:rsidRPr="00006DE3" w:rsidRDefault="001500BD">
      <w:pPr>
        <w:rPr>
          <w:rFonts w:cstheme="minorHAnsi"/>
        </w:rPr>
      </w:pPr>
    </w:p>
    <w:p w14:paraId="03778431" w14:textId="77777777" w:rsidR="001500BD" w:rsidRPr="00006DE3" w:rsidRDefault="001500BD" w:rsidP="008D440F">
      <w:pPr>
        <w:ind w:left="-540"/>
        <w:jc w:val="center"/>
        <w:rPr>
          <w:rFonts w:eastAsiaTheme="majorEastAsia" w:cstheme="minorHAnsi"/>
          <w:sz w:val="72"/>
          <w:szCs w:val="72"/>
          <w:lang w:eastAsia="ja-JP"/>
        </w:rPr>
      </w:pPr>
      <w:r w:rsidRPr="00006DE3">
        <w:rPr>
          <w:rFonts w:eastAsiaTheme="majorEastAsia" w:cstheme="minorHAnsi"/>
          <w:sz w:val="72"/>
          <w:szCs w:val="72"/>
          <w:lang w:eastAsia="ja-JP"/>
        </w:rPr>
        <w:br w:type="page"/>
      </w:r>
    </w:p>
    <w:p w14:paraId="1B16FB75" w14:textId="77777777" w:rsidR="00602650" w:rsidRPr="00006DE3" w:rsidRDefault="00281ED7" w:rsidP="00981DE3">
      <w:pPr>
        <w:ind w:left="-540"/>
        <w:rPr>
          <w:rFonts w:cstheme="minorHAnsi"/>
          <w:b/>
          <w:color w:val="244061" w:themeColor="accent1" w:themeShade="80"/>
          <w:sz w:val="20"/>
          <w:szCs w:val="20"/>
        </w:rPr>
      </w:pPr>
      <w:r w:rsidRPr="00006DE3">
        <w:rPr>
          <w:rFonts w:cstheme="minorHAnsi"/>
          <w:b/>
          <w:color w:val="244061" w:themeColor="accent1" w:themeShade="80"/>
          <w:sz w:val="20"/>
          <w:szCs w:val="20"/>
        </w:rPr>
        <w:lastRenderedPageBreak/>
        <w:t>Revision History</w:t>
      </w:r>
    </w:p>
    <w:tbl>
      <w:tblPr>
        <w:tblW w:w="0" w:type="auto"/>
        <w:tblInd w:w="-432"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ayout w:type="fixed"/>
        <w:tblLook w:val="00A0" w:firstRow="1" w:lastRow="0" w:firstColumn="1" w:lastColumn="0" w:noHBand="0" w:noVBand="0"/>
      </w:tblPr>
      <w:tblGrid>
        <w:gridCol w:w="1260"/>
        <w:gridCol w:w="1620"/>
        <w:gridCol w:w="2250"/>
        <w:gridCol w:w="5400"/>
      </w:tblGrid>
      <w:tr w:rsidR="009060DA" w:rsidRPr="00006DE3" w14:paraId="7203F960" w14:textId="77777777" w:rsidTr="00851F08">
        <w:trPr>
          <w:trHeight w:val="318"/>
        </w:trPr>
        <w:tc>
          <w:tcPr>
            <w:tcW w:w="1260" w:type="dxa"/>
            <w:shd w:val="clear" w:color="auto" w:fill="1F497D" w:themeFill="text2"/>
            <w:vAlign w:val="center"/>
          </w:tcPr>
          <w:p w14:paraId="5BB97F0F" w14:textId="77777777" w:rsidR="00281ED7" w:rsidRPr="00006DE3" w:rsidRDefault="00281ED7" w:rsidP="00D30D76">
            <w:pPr>
              <w:pStyle w:val="BlockText"/>
              <w:jc w:val="center"/>
              <w:rPr>
                <w:rFonts w:asciiTheme="minorHAnsi" w:eastAsia="Calibri" w:hAnsiTheme="minorHAnsi" w:cstheme="minorHAnsi"/>
                <w:color w:val="FFFFFF"/>
              </w:rPr>
            </w:pPr>
            <w:r w:rsidRPr="00006DE3">
              <w:rPr>
                <w:rFonts w:asciiTheme="minorHAnsi" w:eastAsia="Calibri" w:hAnsiTheme="minorHAnsi" w:cstheme="minorHAnsi"/>
                <w:color w:val="FFFFFF"/>
              </w:rPr>
              <w:t>Version No.</w:t>
            </w:r>
          </w:p>
        </w:tc>
        <w:tc>
          <w:tcPr>
            <w:tcW w:w="1620" w:type="dxa"/>
            <w:shd w:val="clear" w:color="auto" w:fill="1F497D" w:themeFill="text2"/>
            <w:vAlign w:val="center"/>
          </w:tcPr>
          <w:p w14:paraId="764C4E31" w14:textId="77777777" w:rsidR="00281ED7" w:rsidRPr="00006DE3" w:rsidRDefault="00281ED7" w:rsidP="00D30D76">
            <w:pPr>
              <w:pStyle w:val="BlockText"/>
              <w:jc w:val="center"/>
              <w:rPr>
                <w:rFonts w:asciiTheme="minorHAnsi" w:eastAsia="Calibri" w:hAnsiTheme="minorHAnsi" w:cstheme="minorHAnsi"/>
                <w:color w:val="FFFFFF"/>
              </w:rPr>
            </w:pPr>
            <w:r w:rsidRPr="00006DE3">
              <w:rPr>
                <w:rFonts w:asciiTheme="minorHAnsi" w:eastAsia="Calibri" w:hAnsiTheme="minorHAnsi" w:cstheme="minorHAnsi"/>
                <w:color w:val="FFFFFF"/>
              </w:rPr>
              <w:t>Date</w:t>
            </w:r>
          </w:p>
        </w:tc>
        <w:tc>
          <w:tcPr>
            <w:tcW w:w="2250" w:type="dxa"/>
            <w:shd w:val="clear" w:color="auto" w:fill="1F497D" w:themeFill="text2"/>
            <w:vAlign w:val="center"/>
          </w:tcPr>
          <w:p w14:paraId="6860B5A5" w14:textId="4F29F159" w:rsidR="00281ED7" w:rsidRPr="00006DE3" w:rsidRDefault="00D30D76" w:rsidP="00D30D76">
            <w:pPr>
              <w:pStyle w:val="BlockText"/>
              <w:jc w:val="center"/>
              <w:rPr>
                <w:rFonts w:asciiTheme="minorHAnsi" w:eastAsia="Calibri" w:hAnsiTheme="minorHAnsi" w:cstheme="minorHAnsi"/>
                <w:color w:val="FFFFFF"/>
              </w:rPr>
            </w:pPr>
            <w:r w:rsidRPr="00006DE3">
              <w:rPr>
                <w:rFonts w:asciiTheme="minorHAnsi" w:eastAsia="Calibri" w:hAnsiTheme="minorHAnsi" w:cstheme="minorHAnsi"/>
                <w:color w:val="FFFFFF"/>
              </w:rPr>
              <w:t>Prepared/</w:t>
            </w:r>
            <w:r w:rsidR="00E26EE7" w:rsidRPr="00006DE3">
              <w:rPr>
                <w:rFonts w:asciiTheme="minorHAnsi" w:eastAsia="Calibri" w:hAnsiTheme="minorHAnsi" w:cstheme="minorHAnsi"/>
                <w:color w:val="FFFFFF"/>
              </w:rPr>
              <w:t xml:space="preserve"> </w:t>
            </w:r>
            <w:r w:rsidR="00281ED7" w:rsidRPr="00006DE3">
              <w:rPr>
                <w:rFonts w:asciiTheme="minorHAnsi" w:eastAsia="Calibri" w:hAnsiTheme="minorHAnsi" w:cstheme="minorHAnsi"/>
                <w:color w:val="FFFFFF"/>
              </w:rPr>
              <w:t>Modified by</w:t>
            </w:r>
          </w:p>
        </w:tc>
        <w:tc>
          <w:tcPr>
            <w:tcW w:w="5400" w:type="dxa"/>
            <w:shd w:val="clear" w:color="auto" w:fill="1F497D" w:themeFill="text2"/>
            <w:vAlign w:val="center"/>
          </w:tcPr>
          <w:p w14:paraId="612560EB" w14:textId="5ACE0EE7" w:rsidR="00281ED7" w:rsidRPr="00006DE3" w:rsidRDefault="00851F08" w:rsidP="00D30D76">
            <w:pPr>
              <w:pStyle w:val="BlockText"/>
              <w:jc w:val="center"/>
              <w:rPr>
                <w:rFonts w:asciiTheme="minorHAnsi" w:eastAsia="Calibri" w:hAnsiTheme="minorHAnsi" w:cstheme="minorHAnsi"/>
                <w:color w:val="FFFFFF"/>
              </w:rPr>
            </w:pPr>
            <w:r>
              <w:rPr>
                <w:rFonts w:asciiTheme="minorHAnsi" w:eastAsia="Calibri" w:hAnsiTheme="minorHAnsi" w:cstheme="minorHAnsi"/>
                <w:color w:val="FFFFFF"/>
              </w:rPr>
              <w:t>Key</w:t>
            </w:r>
            <w:r w:rsidR="00281ED7" w:rsidRPr="00006DE3">
              <w:rPr>
                <w:rFonts w:asciiTheme="minorHAnsi" w:eastAsia="Calibri" w:hAnsiTheme="minorHAnsi" w:cstheme="minorHAnsi"/>
                <w:color w:val="FFFFFF"/>
              </w:rPr>
              <w:t xml:space="preserve"> Changes</w:t>
            </w:r>
          </w:p>
        </w:tc>
      </w:tr>
      <w:tr w:rsidR="00CF1343" w:rsidRPr="00006DE3" w14:paraId="4FB0B900" w14:textId="77777777" w:rsidTr="00851F08">
        <w:trPr>
          <w:trHeight w:val="390"/>
        </w:trPr>
        <w:tc>
          <w:tcPr>
            <w:tcW w:w="1260" w:type="dxa"/>
            <w:vAlign w:val="center"/>
          </w:tcPr>
          <w:p w14:paraId="1D82C832" w14:textId="13C1F365" w:rsidR="00281ED7" w:rsidRPr="00FC691A" w:rsidRDefault="00FC691A" w:rsidP="00FC691A">
            <w:pPr>
              <w:pStyle w:val="Tablebody"/>
              <w:jc w:val="center"/>
              <w:rPr>
                <w:rFonts w:asciiTheme="minorHAnsi" w:eastAsia="Calibri" w:hAnsiTheme="minorHAnsi" w:cstheme="minorHAnsi"/>
                <w:color w:val="000000" w:themeColor="text1"/>
                <w:sz w:val="20"/>
              </w:rPr>
            </w:pPr>
            <w:r w:rsidRPr="00FC691A">
              <w:rPr>
                <w:rFonts w:asciiTheme="minorHAnsi" w:eastAsia="Calibri" w:hAnsiTheme="minorHAnsi" w:cstheme="minorHAnsi"/>
                <w:color w:val="000000" w:themeColor="text1"/>
                <w:sz w:val="20"/>
              </w:rPr>
              <w:t>Draft</w:t>
            </w:r>
          </w:p>
        </w:tc>
        <w:tc>
          <w:tcPr>
            <w:tcW w:w="1620" w:type="dxa"/>
            <w:vAlign w:val="center"/>
          </w:tcPr>
          <w:p w14:paraId="3D46E46E" w14:textId="009611A4" w:rsidR="00281ED7" w:rsidRPr="00FC691A" w:rsidRDefault="00FC691A" w:rsidP="00FC691A">
            <w:pPr>
              <w:pStyle w:val="Tablebody"/>
              <w:jc w:val="center"/>
              <w:rPr>
                <w:rFonts w:asciiTheme="minorHAnsi" w:eastAsia="Calibri" w:hAnsiTheme="minorHAnsi" w:cstheme="minorHAnsi"/>
                <w:color w:val="000000" w:themeColor="text1"/>
                <w:sz w:val="20"/>
              </w:rPr>
            </w:pPr>
            <w:r w:rsidRPr="00FC691A">
              <w:rPr>
                <w:rFonts w:asciiTheme="minorHAnsi" w:eastAsia="Calibri" w:hAnsiTheme="minorHAnsi" w:cstheme="minorHAnsi"/>
                <w:color w:val="000000" w:themeColor="text1"/>
                <w:sz w:val="20"/>
              </w:rPr>
              <w:t>12-Jul-202</w:t>
            </w:r>
            <w:r w:rsidR="0049531D">
              <w:rPr>
                <w:rFonts w:asciiTheme="minorHAnsi" w:eastAsia="Calibri" w:hAnsiTheme="minorHAnsi" w:cstheme="minorHAnsi"/>
                <w:color w:val="000000" w:themeColor="text1"/>
                <w:sz w:val="20"/>
              </w:rPr>
              <w:t>4</w:t>
            </w:r>
          </w:p>
        </w:tc>
        <w:tc>
          <w:tcPr>
            <w:tcW w:w="2250" w:type="dxa"/>
            <w:vAlign w:val="center"/>
          </w:tcPr>
          <w:p w14:paraId="63B627A0" w14:textId="0BCE751D" w:rsidR="00281ED7" w:rsidRPr="00FC691A" w:rsidRDefault="006B174B" w:rsidP="00FC691A">
            <w:pPr>
              <w:pStyle w:val="Tablebody"/>
              <w:jc w:val="center"/>
              <w:rPr>
                <w:rFonts w:asciiTheme="minorHAnsi" w:eastAsia="Calibri" w:hAnsiTheme="minorHAnsi" w:cstheme="minorHAnsi"/>
                <w:color w:val="000000" w:themeColor="text1"/>
                <w:sz w:val="20"/>
              </w:rPr>
            </w:pPr>
            <w:r>
              <w:rPr>
                <w:rFonts w:asciiTheme="minorHAnsi" w:eastAsia="Calibri" w:hAnsiTheme="minorHAnsi" w:cstheme="minorHAnsi"/>
                <w:color w:val="000000" w:themeColor="text1"/>
                <w:sz w:val="20"/>
              </w:rPr>
              <w:t xml:space="preserve">Ramana, </w:t>
            </w:r>
            <w:r w:rsidR="0049531D">
              <w:rPr>
                <w:rFonts w:asciiTheme="minorHAnsi" w:eastAsia="Calibri" w:hAnsiTheme="minorHAnsi" w:cstheme="minorHAnsi"/>
                <w:color w:val="000000" w:themeColor="text1"/>
                <w:sz w:val="20"/>
              </w:rPr>
              <w:t>Akhila</w:t>
            </w:r>
            <w:r>
              <w:rPr>
                <w:rFonts w:asciiTheme="minorHAnsi" w:eastAsia="Calibri" w:hAnsiTheme="minorHAnsi" w:cstheme="minorHAnsi"/>
                <w:color w:val="000000" w:themeColor="text1"/>
                <w:sz w:val="20"/>
              </w:rPr>
              <w:t>, Anuj</w:t>
            </w:r>
          </w:p>
        </w:tc>
        <w:tc>
          <w:tcPr>
            <w:tcW w:w="5400" w:type="dxa"/>
            <w:vAlign w:val="center"/>
          </w:tcPr>
          <w:p w14:paraId="5E1B12E5" w14:textId="0A6F7F9A" w:rsidR="00281ED7" w:rsidRPr="00FC691A" w:rsidRDefault="00281ED7" w:rsidP="00FC691A">
            <w:pPr>
              <w:pStyle w:val="Tablebody"/>
              <w:jc w:val="left"/>
              <w:rPr>
                <w:rFonts w:asciiTheme="minorHAnsi" w:eastAsia="Calibri" w:hAnsiTheme="minorHAnsi" w:cstheme="minorHAnsi"/>
                <w:color w:val="000000" w:themeColor="text1"/>
                <w:sz w:val="20"/>
              </w:rPr>
            </w:pPr>
          </w:p>
        </w:tc>
      </w:tr>
      <w:tr w:rsidR="00CF1343" w:rsidRPr="00006DE3" w14:paraId="79842752" w14:textId="77777777" w:rsidTr="00851F08">
        <w:tc>
          <w:tcPr>
            <w:tcW w:w="1260" w:type="dxa"/>
            <w:vAlign w:val="center"/>
          </w:tcPr>
          <w:p w14:paraId="49B61EB9" w14:textId="77777777" w:rsidR="00281ED7" w:rsidRPr="00FC691A" w:rsidRDefault="00281ED7" w:rsidP="00FC691A">
            <w:pPr>
              <w:pStyle w:val="Tablebody"/>
              <w:jc w:val="center"/>
              <w:rPr>
                <w:rFonts w:asciiTheme="minorHAnsi" w:eastAsia="Calibri" w:hAnsiTheme="minorHAnsi" w:cstheme="minorHAnsi"/>
                <w:color w:val="000000" w:themeColor="text1"/>
                <w:sz w:val="20"/>
              </w:rPr>
            </w:pPr>
          </w:p>
        </w:tc>
        <w:tc>
          <w:tcPr>
            <w:tcW w:w="1620" w:type="dxa"/>
            <w:vAlign w:val="center"/>
          </w:tcPr>
          <w:p w14:paraId="6AC5845C" w14:textId="77777777" w:rsidR="00281ED7" w:rsidRPr="00FC691A" w:rsidRDefault="00281ED7" w:rsidP="00FC691A">
            <w:pPr>
              <w:pStyle w:val="Tablebody"/>
              <w:jc w:val="center"/>
              <w:rPr>
                <w:rFonts w:asciiTheme="minorHAnsi" w:eastAsia="Calibri" w:hAnsiTheme="minorHAnsi" w:cstheme="minorHAnsi"/>
                <w:color w:val="000000" w:themeColor="text1"/>
                <w:sz w:val="20"/>
              </w:rPr>
            </w:pPr>
          </w:p>
        </w:tc>
        <w:tc>
          <w:tcPr>
            <w:tcW w:w="2250" w:type="dxa"/>
            <w:vAlign w:val="center"/>
          </w:tcPr>
          <w:p w14:paraId="36739F81" w14:textId="09170B30" w:rsidR="00281ED7" w:rsidRPr="00FC691A" w:rsidRDefault="00281ED7" w:rsidP="00FC691A">
            <w:pPr>
              <w:pStyle w:val="Tablebody"/>
              <w:jc w:val="center"/>
              <w:rPr>
                <w:rFonts w:asciiTheme="minorHAnsi" w:eastAsia="Calibri" w:hAnsiTheme="minorHAnsi" w:cstheme="minorHAnsi"/>
                <w:color w:val="000000" w:themeColor="text1"/>
                <w:sz w:val="20"/>
              </w:rPr>
            </w:pPr>
          </w:p>
        </w:tc>
        <w:tc>
          <w:tcPr>
            <w:tcW w:w="5400" w:type="dxa"/>
            <w:vAlign w:val="center"/>
          </w:tcPr>
          <w:p w14:paraId="0CBAE8DD" w14:textId="77777777" w:rsidR="00281ED7" w:rsidRPr="00FC691A" w:rsidRDefault="00281ED7" w:rsidP="00FC691A">
            <w:pPr>
              <w:pStyle w:val="Tablebody"/>
              <w:jc w:val="left"/>
              <w:rPr>
                <w:rFonts w:asciiTheme="minorHAnsi" w:eastAsia="Calibri" w:hAnsiTheme="minorHAnsi" w:cstheme="minorHAnsi"/>
                <w:color w:val="000000" w:themeColor="text1"/>
                <w:sz w:val="20"/>
              </w:rPr>
            </w:pPr>
          </w:p>
        </w:tc>
      </w:tr>
    </w:tbl>
    <w:p w14:paraId="5DE5681A" w14:textId="77777777" w:rsidR="00281ED7" w:rsidRPr="00006DE3" w:rsidRDefault="00281ED7" w:rsidP="00981DE3">
      <w:pPr>
        <w:ind w:left="-540"/>
        <w:rPr>
          <w:rFonts w:cstheme="minorHAnsi"/>
          <w:b/>
          <w:color w:val="244061" w:themeColor="accent1" w:themeShade="80"/>
          <w:sz w:val="20"/>
          <w:szCs w:val="20"/>
        </w:rPr>
      </w:pPr>
    </w:p>
    <w:p w14:paraId="44D79C44" w14:textId="77777777" w:rsidR="00BC2685" w:rsidRPr="00006DE3" w:rsidRDefault="00BC2685" w:rsidP="00981DE3">
      <w:pPr>
        <w:ind w:left="-540"/>
        <w:rPr>
          <w:rFonts w:cstheme="minorHAnsi"/>
          <w:b/>
          <w:color w:val="244061" w:themeColor="accent1" w:themeShade="80"/>
          <w:sz w:val="20"/>
          <w:szCs w:val="20"/>
        </w:rPr>
      </w:pPr>
      <w:r w:rsidRPr="00006DE3">
        <w:rPr>
          <w:rFonts w:cstheme="minorHAnsi"/>
          <w:b/>
          <w:color w:val="244061" w:themeColor="accent1" w:themeShade="80"/>
          <w:sz w:val="20"/>
          <w:szCs w:val="20"/>
        </w:rPr>
        <w:t>Glossary</w:t>
      </w:r>
    </w:p>
    <w:tbl>
      <w:tblPr>
        <w:tblW w:w="0" w:type="auto"/>
        <w:tblInd w:w="-43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ayout w:type="fixed"/>
        <w:tblCellMar>
          <w:left w:w="105" w:type="dxa"/>
          <w:right w:w="105" w:type="dxa"/>
        </w:tblCellMar>
        <w:tblLook w:val="00A0" w:firstRow="1" w:lastRow="0" w:firstColumn="1" w:lastColumn="0" w:noHBand="0" w:noVBand="0"/>
      </w:tblPr>
      <w:tblGrid>
        <w:gridCol w:w="2701"/>
        <w:gridCol w:w="7829"/>
      </w:tblGrid>
      <w:tr w:rsidR="000C5256" w:rsidRPr="00006DE3" w14:paraId="18B6A0CE" w14:textId="77777777" w:rsidTr="00851F08">
        <w:trPr>
          <w:tblHeader/>
        </w:trPr>
        <w:tc>
          <w:tcPr>
            <w:tcW w:w="2701" w:type="dxa"/>
            <w:shd w:val="clear" w:color="auto" w:fill="1F497D" w:themeFill="text2"/>
          </w:tcPr>
          <w:p w14:paraId="1E92A8FC" w14:textId="77777777" w:rsidR="00BC2685" w:rsidRPr="00006DE3" w:rsidRDefault="00BC2685" w:rsidP="00836162">
            <w:pPr>
              <w:pStyle w:val="BlockText"/>
              <w:jc w:val="center"/>
              <w:rPr>
                <w:rFonts w:asciiTheme="minorHAnsi" w:eastAsia="Calibri" w:hAnsiTheme="minorHAnsi" w:cstheme="minorHAnsi"/>
                <w:color w:val="FFFFFF"/>
              </w:rPr>
            </w:pPr>
            <w:r w:rsidRPr="00006DE3">
              <w:rPr>
                <w:rFonts w:asciiTheme="minorHAnsi" w:eastAsia="Calibri" w:hAnsiTheme="minorHAnsi" w:cstheme="minorHAnsi"/>
                <w:color w:val="FFFFFF"/>
              </w:rPr>
              <w:t>Abbreviation</w:t>
            </w:r>
          </w:p>
        </w:tc>
        <w:tc>
          <w:tcPr>
            <w:tcW w:w="7829" w:type="dxa"/>
            <w:shd w:val="clear" w:color="auto" w:fill="1F497D" w:themeFill="text2"/>
          </w:tcPr>
          <w:p w14:paraId="7B697B93" w14:textId="77777777" w:rsidR="00BC2685" w:rsidRPr="00006DE3" w:rsidRDefault="00BC2685" w:rsidP="00836162">
            <w:pPr>
              <w:pStyle w:val="BlockText"/>
              <w:jc w:val="center"/>
              <w:rPr>
                <w:rFonts w:asciiTheme="minorHAnsi" w:eastAsia="Calibri" w:hAnsiTheme="minorHAnsi" w:cstheme="minorHAnsi"/>
                <w:color w:val="FFFFFF"/>
              </w:rPr>
            </w:pPr>
            <w:r w:rsidRPr="00006DE3">
              <w:rPr>
                <w:rFonts w:asciiTheme="minorHAnsi" w:eastAsia="Calibri" w:hAnsiTheme="minorHAnsi" w:cstheme="minorHAnsi"/>
                <w:color w:val="FFFFFF"/>
              </w:rPr>
              <w:t>Description</w:t>
            </w:r>
          </w:p>
        </w:tc>
      </w:tr>
      <w:tr w:rsidR="009368CB" w:rsidRPr="00006DE3" w14:paraId="1669B9A0" w14:textId="77777777" w:rsidTr="00851F08">
        <w:tc>
          <w:tcPr>
            <w:tcW w:w="2701" w:type="dxa"/>
          </w:tcPr>
          <w:p w14:paraId="3143AF9E" w14:textId="3EC77D9B" w:rsidR="00BC2685" w:rsidRPr="00FC691A" w:rsidRDefault="00FC691A" w:rsidP="00836162">
            <w:pPr>
              <w:pStyle w:val="Tablebody"/>
              <w:rPr>
                <w:rFonts w:asciiTheme="minorHAnsi" w:eastAsia="Calibri" w:hAnsiTheme="minorHAnsi" w:cstheme="minorHAnsi"/>
                <w:color w:val="000000" w:themeColor="text1"/>
                <w:sz w:val="20"/>
              </w:rPr>
            </w:pPr>
            <w:r>
              <w:rPr>
                <w:rFonts w:asciiTheme="minorHAnsi" w:eastAsia="Calibri" w:hAnsiTheme="minorHAnsi" w:cstheme="minorHAnsi"/>
                <w:color w:val="000000" w:themeColor="text1"/>
                <w:sz w:val="20"/>
              </w:rPr>
              <w:t>KT</w:t>
            </w:r>
          </w:p>
        </w:tc>
        <w:tc>
          <w:tcPr>
            <w:tcW w:w="7829" w:type="dxa"/>
          </w:tcPr>
          <w:p w14:paraId="0CB4FD65" w14:textId="08FAE9AA" w:rsidR="00BC2685" w:rsidRPr="00FC691A" w:rsidRDefault="00FC691A" w:rsidP="00836162">
            <w:pPr>
              <w:pStyle w:val="Tablebody"/>
              <w:rPr>
                <w:rFonts w:asciiTheme="minorHAnsi" w:eastAsia="Calibri" w:hAnsiTheme="minorHAnsi" w:cstheme="minorHAnsi"/>
                <w:color w:val="000000" w:themeColor="text1"/>
                <w:sz w:val="20"/>
              </w:rPr>
            </w:pPr>
            <w:r>
              <w:rPr>
                <w:rFonts w:asciiTheme="minorHAnsi" w:eastAsia="Calibri" w:hAnsiTheme="minorHAnsi" w:cstheme="minorHAnsi"/>
                <w:color w:val="000000" w:themeColor="text1"/>
                <w:sz w:val="20"/>
              </w:rPr>
              <w:t xml:space="preserve">Knowledge Transfer </w:t>
            </w:r>
          </w:p>
        </w:tc>
      </w:tr>
      <w:tr w:rsidR="009368CB" w:rsidRPr="00006DE3" w14:paraId="03F96084" w14:textId="77777777" w:rsidTr="00851F08">
        <w:tc>
          <w:tcPr>
            <w:tcW w:w="2701" w:type="dxa"/>
          </w:tcPr>
          <w:p w14:paraId="7102EFDC" w14:textId="00DB677F" w:rsidR="00BC2685" w:rsidRPr="00FC691A" w:rsidRDefault="00EC0420" w:rsidP="00836162">
            <w:pPr>
              <w:pStyle w:val="Tablebody"/>
              <w:rPr>
                <w:rFonts w:asciiTheme="minorHAnsi" w:eastAsia="Calibri" w:hAnsiTheme="minorHAnsi" w:cstheme="minorHAnsi"/>
                <w:color w:val="000000" w:themeColor="text1"/>
                <w:sz w:val="20"/>
              </w:rPr>
            </w:pPr>
            <w:r>
              <w:rPr>
                <w:rFonts w:asciiTheme="minorHAnsi" w:eastAsia="Calibri" w:hAnsiTheme="minorHAnsi" w:cstheme="minorHAnsi"/>
                <w:color w:val="000000" w:themeColor="text1"/>
                <w:sz w:val="20"/>
              </w:rPr>
              <w:t>CMS</w:t>
            </w:r>
          </w:p>
        </w:tc>
        <w:tc>
          <w:tcPr>
            <w:tcW w:w="7829" w:type="dxa"/>
          </w:tcPr>
          <w:p w14:paraId="18B8C8BB" w14:textId="67988A12" w:rsidR="00BC2685" w:rsidRPr="00FC691A" w:rsidRDefault="00EC0420" w:rsidP="00836162">
            <w:pPr>
              <w:pStyle w:val="Tablebody"/>
              <w:rPr>
                <w:rFonts w:asciiTheme="minorHAnsi" w:eastAsia="Calibri" w:hAnsiTheme="minorHAnsi" w:cstheme="minorHAnsi"/>
                <w:color w:val="000000" w:themeColor="text1"/>
                <w:sz w:val="20"/>
              </w:rPr>
            </w:pPr>
            <w:r>
              <w:rPr>
                <w:rFonts w:asciiTheme="minorHAnsi" w:eastAsia="Calibri" w:hAnsiTheme="minorHAnsi" w:cstheme="minorHAnsi"/>
                <w:color w:val="000000" w:themeColor="text1"/>
                <w:sz w:val="20"/>
              </w:rPr>
              <w:t>Content Management System</w:t>
            </w:r>
          </w:p>
        </w:tc>
      </w:tr>
      <w:tr w:rsidR="0049531D" w:rsidRPr="00006DE3" w14:paraId="4B9682BE" w14:textId="77777777" w:rsidTr="00851F08">
        <w:tc>
          <w:tcPr>
            <w:tcW w:w="2701" w:type="dxa"/>
          </w:tcPr>
          <w:p w14:paraId="7845B559" w14:textId="00EA6A2A" w:rsidR="0049531D" w:rsidRDefault="0049531D" w:rsidP="00836162">
            <w:pPr>
              <w:pStyle w:val="Tablebody"/>
              <w:rPr>
                <w:rFonts w:asciiTheme="minorHAnsi" w:eastAsia="Calibri" w:hAnsiTheme="minorHAnsi" w:cstheme="minorHAnsi"/>
                <w:color w:val="000000" w:themeColor="text1"/>
                <w:sz w:val="20"/>
              </w:rPr>
            </w:pPr>
            <w:r>
              <w:rPr>
                <w:rFonts w:asciiTheme="minorHAnsi" w:eastAsia="Calibri" w:hAnsiTheme="minorHAnsi" w:cstheme="minorHAnsi"/>
                <w:color w:val="000000" w:themeColor="text1"/>
                <w:sz w:val="20"/>
              </w:rPr>
              <w:t>KDP</w:t>
            </w:r>
          </w:p>
        </w:tc>
        <w:tc>
          <w:tcPr>
            <w:tcW w:w="7829" w:type="dxa"/>
          </w:tcPr>
          <w:p w14:paraId="254B0F4B" w14:textId="151AFC34" w:rsidR="0049531D" w:rsidRDefault="0049531D" w:rsidP="00836162">
            <w:pPr>
              <w:pStyle w:val="Tablebody"/>
              <w:rPr>
                <w:rFonts w:asciiTheme="minorHAnsi" w:eastAsia="Calibri" w:hAnsiTheme="minorHAnsi" w:cstheme="minorHAnsi"/>
                <w:color w:val="000000" w:themeColor="text1"/>
                <w:sz w:val="20"/>
              </w:rPr>
            </w:pPr>
            <w:r>
              <w:rPr>
                <w:rFonts w:asciiTheme="minorHAnsi" w:eastAsia="Calibri" w:hAnsiTheme="minorHAnsi" w:cstheme="minorHAnsi"/>
                <w:color w:val="000000" w:themeColor="text1"/>
                <w:sz w:val="20"/>
              </w:rPr>
              <w:t>Keurig Dr Pepper</w:t>
            </w:r>
          </w:p>
        </w:tc>
      </w:tr>
      <w:tr w:rsidR="00845370" w:rsidRPr="00006DE3" w14:paraId="4A1DACB7" w14:textId="77777777" w:rsidTr="00851F08">
        <w:tc>
          <w:tcPr>
            <w:tcW w:w="2701" w:type="dxa"/>
          </w:tcPr>
          <w:p w14:paraId="5C5C45AA" w14:textId="714D2F02" w:rsidR="00845370" w:rsidRDefault="00845370" w:rsidP="00836162">
            <w:pPr>
              <w:pStyle w:val="Tablebody"/>
              <w:rPr>
                <w:rFonts w:asciiTheme="minorHAnsi" w:eastAsia="Calibri" w:hAnsiTheme="minorHAnsi" w:cstheme="minorHAnsi"/>
                <w:color w:val="000000" w:themeColor="text1"/>
                <w:sz w:val="20"/>
              </w:rPr>
            </w:pPr>
            <w:r>
              <w:rPr>
                <w:rFonts w:asciiTheme="minorHAnsi" w:eastAsia="Calibri" w:hAnsiTheme="minorHAnsi" w:cstheme="minorHAnsi"/>
                <w:color w:val="000000" w:themeColor="text1"/>
                <w:sz w:val="20"/>
              </w:rPr>
              <w:t>App Dev</w:t>
            </w:r>
          </w:p>
        </w:tc>
        <w:tc>
          <w:tcPr>
            <w:tcW w:w="7829" w:type="dxa"/>
          </w:tcPr>
          <w:p w14:paraId="5AE97AED" w14:textId="51C37261" w:rsidR="00845370" w:rsidRDefault="00845370" w:rsidP="00836162">
            <w:pPr>
              <w:pStyle w:val="Tablebody"/>
              <w:rPr>
                <w:rFonts w:asciiTheme="minorHAnsi" w:eastAsia="Calibri" w:hAnsiTheme="minorHAnsi" w:cstheme="minorHAnsi"/>
                <w:color w:val="000000" w:themeColor="text1"/>
                <w:sz w:val="20"/>
              </w:rPr>
            </w:pPr>
            <w:r>
              <w:rPr>
                <w:rFonts w:asciiTheme="minorHAnsi" w:eastAsia="Calibri" w:hAnsiTheme="minorHAnsi" w:cstheme="minorHAnsi"/>
                <w:color w:val="000000" w:themeColor="text1"/>
                <w:sz w:val="20"/>
              </w:rPr>
              <w:t>Application Development</w:t>
            </w:r>
          </w:p>
        </w:tc>
      </w:tr>
    </w:tbl>
    <w:p w14:paraId="10F84C5F" w14:textId="77777777" w:rsidR="00F067B5" w:rsidRPr="00006DE3" w:rsidRDefault="00F067B5" w:rsidP="00F067B5">
      <w:pPr>
        <w:ind w:left="-540"/>
        <w:rPr>
          <w:rFonts w:cstheme="minorHAnsi"/>
          <w:b/>
          <w:color w:val="244061" w:themeColor="accent1" w:themeShade="80"/>
          <w:sz w:val="20"/>
          <w:szCs w:val="20"/>
        </w:rPr>
      </w:pPr>
    </w:p>
    <w:p w14:paraId="209696A1" w14:textId="77777777" w:rsidR="00F067B5" w:rsidRPr="00006DE3" w:rsidRDefault="00F067B5">
      <w:pPr>
        <w:rPr>
          <w:rFonts w:cstheme="minorHAnsi"/>
          <w:b/>
          <w:color w:val="244061" w:themeColor="accent1" w:themeShade="80"/>
          <w:sz w:val="20"/>
          <w:szCs w:val="20"/>
        </w:rPr>
      </w:pPr>
      <w:r w:rsidRPr="00006DE3">
        <w:rPr>
          <w:rFonts w:cstheme="minorHAnsi"/>
          <w:b/>
          <w:color w:val="244061" w:themeColor="accent1" w:themeShade="80"/>
          <w:sz w:val="20"/>
          <w:szCs w:val="20"/>
        </w:rPr>
        <w:br w:type="page"/>
      </w:r>
    </w:p>
    <w:p w14:paraId="4C1D6838" w14:textId="77777777" w:rsidR="00BC2685" w:rsidRPr="00006DE3" w:rsidRDefault="001B7D6D" w:rsidP="001B7D6D">
      <w:pPr>
        <w:ind w:left="-540"/>
        <w:jc w:val="center"/>
        <w:rPr>
          <w:rFonts w:cstheme="minorHAnsi"/>
          <w:b/>
          <w:color w:val="244061" w:themeColor="accent1" w:themeShade="80"/>
          <w:sz w:val="28"/>
          <w:szCs w:val="20"/>
        </w:rPr>
      </w:pPr>
      <w:r w:rsidRPr="00006DE3">
        <w:rPr>
          <w:rFonts w:cstheme="minorHAnsi"/>
          <w:b/>
          <w:color w:val="244061" w:themeColor="accent1" w:themeShade="80"/>
          <w:sz w:val="28"/>
          <w:szCs w:val="20"/>
        </w:rPr>
        <w:lastRenderedPageBreak/>
        <w:t>Table of Content</w:t>
      </w:r>
      <w:r w:rsidR="003405A4" w:rsidRPr="00006DE3">
        <w:rPr>
          <w:rFonts w:cstheme="minorHAnsi"/>
          <w:b/>
          <w:color w:val="244061" w:themeColor="accent1" w:themeShade="80"/>
          <w:sz w:val="28"/>
          <w:szCs w:val="20"/>
        </w:rPr>
        <w:t>s</w:t>
      </w:r>
    </w:p>
    <w:sdt>
      <w:sdtPr>
        <w:id w:val="-474604302"/>
        <w:docPartObj>
          <w:docPartGallery w:val="Table of Contents"/>
          <w:docPartUnique/>
        </w:docPartObj>
      </w:sdtPr>
      <w:sdtEndPr>
        <w:rPr>
          <w:noProof/>
        </w:rPr>
      </w:sdtEndPr>
      <w:sdtContent>
        <w:p w14:paraId="71E9D260" w14:textId="1846D641" w:rsidR="00E11683" w:rsidRDefault="00713F96">
          <w:pPr>
            <w:pStyle w:val="TOC1"/>
            <w:rPr>
              <w:rFonts w:eastAsiaTheme="minorEastAsia"/>
              <w:noProof/>
              <w:kern w:val="2"/>
              <w:sz w:val="24"/>
              <w:szCs w:val="24"/>
              <w14:ligatures w14:val="standardContextual"/>
            </w:rPr>
          </w:pPr>
          <w:r w:rsidRPr="00006DE3">
            <w:rPr>
              <w:rFonts w:cstheme="minorHAnsi"/>
            </w:rPr>
            <w:fldChar w:fldCharType="begin"/>
          </w:r>
          <w:r w:rsidR="00D87D74" w:rsidRPr="00006DE3">
            <w:rPr>
              <w:rFonts w:cstheme="minorHAnsi"/>
            </w:rPr>
            <w:instrText xml:space="preserve"> TOC \o "1-2" \h \z \u </w:instrText>
          </w:r>
          <w:r w:rsidRPr="00006DE3">
            <w:rPr>
              <w:rFonts w:cstheme="minorHAnsi"/>
            </w:rPr>
            <w:fldChar w:fldCharType="separate"/>
          </w:r>
          <w:hyperlink w:anchor="_Toc172216291" w:history="1">
            <w:r w:rsidR="00E11683" w:rsidRPr="00D52894">
              <w:rPr>
                <w:rStyle w:val="Hyperlink"/>
                <w:rFonts w:cstheme="minorHAnsi"/>
                <w:noProof/>
              </w:rPr>
              <w:t>1.</w:t>
            </w:r>
            <w:r w:rsidR="00E11683">
              <w:rPr>
                <w:rFonts w:eastAsiaTheme="minorEastAsia"/>
                <w:noProof/>
                <w:kern w:val="2"/>
                <w:sz w:val="24"/>
                <w:szCs w:val="24"/>
                <w14:ligatures w14:val="standardContextual"/>
              </w:rPr>
              <w:tab/>
            </w:r>
            <w:r w:rsidR="00E11683" w:rsidRPr="00D52894">
              <w:rPr>
                <w:rStyle w:val="Hyperlink"/>
                <w:rFonts w:cstheme="minorHAnsi"/>
                <w:noProof/>
              </w:rPr>
              <w:t>Introduction</w:t>
            </w:r>
            <w:r w:rsidR="00E11683">
              <w:rPr>
                <w:noProof/>
                <w:webHidden/>
              </w:rPr>
              <w:tab/>
            </w:r>
            <w:r w:rsidR="00E11683">
              <w:rPr>
                <w:noProof/>
                <w:webHidden/>
              </w:rPr>
              <w:fldChar w:fldCharType="begin"/>
            </w:r>
            <w:r w:rsidR="00E11683">
              <w:rPr>
                <w:noProof/>
                <w:webHidden/>
              </w:rPr>
              <w:instrText xml:space="preserve"> PAGEREF _Toc172216291 \h </w:instrText>
            </w:r>
            <w:r w:rsidR="00E11683">
              <w:rPr>
                <w:noProof/>
                <w:webHidden/>
              </w:rPr>
            </w:r>
            <w:r w:rsidR="00E11683">
              <w:rPr>
                <w:noProof/>
                <w:webHidden/>
              </w:rPr>
              <w:fldChar w:fldCharType="separate"/>
            </w:r>
            <w:r w:rsidR="00E11683">
              <w:rPr>
                <w:noProof/>
                <w:webHidden/>
              </w:rPr>
              <w:t>1</w:t>
            </w:r>
            <w:r w:rsidR="00E11683">
              <w:rPr>
                <w:noProof/>
                <w:webHidden/>
              </w:rPr>
              <w:fldChar w:fldCharType="end"/>
            </w:r>
          </w:hyperlink>
        </w:p>
        <w:p w14:paraId="3238B013" w14:textId="7C7FBEAD" w:rsidR="00E11683" w:rsidRDefault="00E11683">
          <w:pPr>
            <w:pStyle w:val="TOC1"/>
            <w:rPr>
              <w:rFonts w:eastAsiaTheme="minorEastAsia"/>
              <w:noProof/>
              <w:kern w:val="2"/>
              <w:sz w:val="24"/>
              <w:szCs w:val="24"/>
              <w14:ligatures w14:val="standardContextual"/>
            </w:rPr>
          </w:pPr>
          <w:hyperlink w:anchor="_Toc172216292" w:history="1">
            <w:r w:rsidRPr="00D52894">
              <w:rPr>
                <w:rStyle w:val="Hyperlink"/>
                <w:rFonts w:cstheme="minorHAnsi"/>
                <w:noProof/>
                <w:lang w:bidi="en-US"/>
                <w14:scene3d>
                  <w14:camera w14:prst="orthographicFront"/>
                  <w14:lightRig w14:rig="threePt" w14:dir="t">
                    <w14:rot w14:lat="0" w14:lon="0" w14:rev="0"/>
                  </w14:lightRig>
                </w14:scene3d>
              </w:rPr>
              <w:t>1.1.</w:t>
            </w:r>
            <w:r>
              <w:rPr>
                <w:rFonts w:eastAsiaTheme="minorEastAsia"/>
                <w:noProof/>
                <w:kern w:val="2"/>
                <w:sz w:val="24"/>
                <w:szCs w:val="24"/>
                <w14:ligatures w14:val="standardContextual"/>
              </w:rPr>
              <w:tab/>
            </w:r>
            <w:r w:rsidRPr="00D52894">
              <w:rPr>
                <w:rStyle w:val="Hyperlink"/>
                <w:rFonts w:cstheme="minorHAnsi"/>
                <w:noProof/>
                <w:lang w:bidi="en-US"/>
              </w:rPr>
              <w:t>Purpose of Document</w:t>
            </w:r>
            <w:r>
              <w:rPr>
                <w:noProof/>
                <w:webHidden/>
              </w:rPr>
              <w:tab/>
            </w:r>
            <w:r>
              <w:rPr>
                <w:noProof/>
                <w:webHidden/>
              </w:rPr>
              <w:fldChar w:fldCharType="begin"/>
            </w:r>
            <w:r>
              <w:rPr>
                <w:noProof/>
                <w:webHidden/>
              </w:rPr>
              <w:instrText xml:space="preserve"> PAGEREF _Toc172216292 \h </w:instrText>
            </w:r>
            <w:r>
              <w:rPr>
                <w:noProof/>
                <w:webHidden/>
              </w:rPr>
            </w:r>
            <w:r>
              <w:rPr>
                <w:noProof/>
                <w:webHidden/>
              </w:rPr>
              <w:fldChar w:fldCharType="separate"/>
            </w:r>
            <w:r>
              <w:rPr>
                <w:noProof/>
                <w:webHidden/>
              </w:rPr>
              <w:t>1</w:t>
            </w:r>
            <w:r>
              <w:rPr>
                <w:noProof/>
                <w:webHidden/>
              </w:rPr>
              <w:fldChar w:fldCharType="end"/>
            </w:r>
          </w:hyperlink>
        </w:p>
        <w:p w14:paraId="43C7A4D7" w14:textId="181B8A39" w:rsidR="00E11683" w:rsidRDefault="00E11683">
          <w:pPr>
            <w:pStyle w:val="TOC1"/>
            <w:rPr>
              <w:rFonts w:eastAsiaTheme="minorEastAsia"/>
              <w:noProof/>
              <w:kern w:val="2"/>
              <w:sz w:val="24"/>
              <w:szCs w:val="24"/>
              <w14:ligatures w14:val="standardContextual"/>
            </w:rPr>
          </w:pPr>
          <w:hyperlink w:anchor="_Toc172216293" w:history="1">
            <w:r w:rsidRPr="00D52894">
              <w:rPr>
                <w:rStyle w:val="Hyperlink"/>
                <w:rFonts w:cstheme="minorHAnsi"/>
                <w:noProof/>
                <w14:scene3d>
                  <w14:camera w14:prst="orthographicFront"/>
                  <w14:lightRig w14:rig="threePt" w14:dir="t">
                    <w14:rot w14:lat="0" w14:lon="0" w14:rev="0"/>
                  </w14:lightRig>
                </w14:scene3d>
              </w:rPr>
              <w:t>1.2.</w:t>
            </w:r>
            <w:r>
              <w:rPr>
                <w:rFonts w:eastAsiaTheme="minorEastAsia"/>
                <w:noProof/>
                <w:kern w:val="2"/>
                <w:sz w:val="24"/>
                <w:szCs w:val="24"/>
                <w14:ligatures w14:val="standardContextual"/>
              </w:rPr>
              <w:tab/>
            </w:r>
            <w:r w:rsidRPr="00D52894">
              <w:rPr>
                <w:rStyle w:val="Hyperlink"/>
                <w:rFonts w:cstheme="minorHAnsi"/>
                <w:noProof/>
              </w:rPr>
              <w:t>Scope of Document</w:t>
            </w:r>
            <w:r>
              <w:rPr>
                <w:noProof/>
                <w:webHidden/>
              </w:rPr>
              <w:tab/>
            </w:r>
            <w:r>
              <w:rPr>
                <w:noProof/>
                <w:webHidden/>
              </w:rPr>
              <w:fldChar w:fldCharType="begin"/>
            </w:r>
            <w:r>
              <w:rPr>
                <w:noProof/>
                <w:webHidden/>
              </w:rPr>
              <w:instrText xml:space="preserve"> PAGEREF _Toc172216293 \h </w:instrText>
            </w:r>
            <w:r>
              <w:rPr>
                <w:noProof/>
                <w:webHidden/>
              </w:rPr>
            </w:r>
            <w:r>
              <w:rPr>
                <w:noProof/>
                <w:webHidden/>
              </w:rPr>
              <w:fldChar w:fldCharType="separate"/>
            </w:r>
            <w:r>
              <w:rPr>
                <w:noProof/>
                <w:webHidden/>
              </w:rPr>
              <w:t>1</w:t>
            </w:r>
            <w:r>
              <w:rPr>
                <w:noProof/>
                <w:webHidden/>
              </w:rPr>
              <w:fldChar w:fldCharType="end"/>
            </w:r>
          </w:hyperlink>
        </w:p>
        <w:p w14:paraId="5D0BA113" w14:textId="60643B6F" w:rsidR="00E11683" w:rsidRDefault="00E11683">
          <w:pPr>
            <w:pStyle w:val="TOC1"/>
            <w:rPr>
              <w:rFonts w:eastAsiaTheme="minorEastAsia"/>
              <w:noProof/>
              <w:kern w:val="2"/>
              <w:sz w:val="24"/>
              <w:szCs w:val="24"/>
              <w14:ligatures w14:val="standardContextual"/>
            </w:rPr>
          </w:pPr>
          <w:hyperlink w:anchor="_Toc172216294" w:history="1">
            <w:r w:rsidRPr="00D52894">
              <w:rPr>
                <w:rStyle w:val="Hyperlink"/>
                <w:rFonts w:cstheme="minorHAnsi"/>
                <w:noProof/>
                <w14:scene3d>
                  <w14:camera w14:prst="orthographicFront"/>
                  <w14:lightRig w14:rig="threePt" w14:dir="t">
                    <w14:rot w14:lat="0" w14:lon="0" w14:rev="0"/>
                  </w14:lightRig>
                </w14:scene3d>
              </w:rPr>
              <w:t>1.3.</w:t>
            </w:r>
            <w:r>
              <w:rPr>
                <w:rFonts w:eastAsiaTheme="minorEastAsia"/>
                <w:noProof/>
                <w:kern w:val="2"/>
                <w:sz w:val="24"/>
                <w:szCs w:val="24"/>
                <w14:ligatures w14:val="standardContextual"/>
              </w:rPr>
              <w:tab/>
            </w:r>
            <w:r w:rsidRPr="00D52894">
              <w:rPr>
                <w:rStyle w:val="Hyperlink"/>
                <w:rFonts w:cstheme="minorHAnsi"/>
                <w:noProof/>
              </w:rPr>
              <w:t>Audience</w:t>
            </w:r>
            <w:r>
              <w:rPr>
                <w:noProof/>
                <w:webHidden/>
              </w:rPr>
              <w:tab/>
            </w:r>
            <w:r>
              <w:rPr>
                <w:noProof/>
                <w:webHidden/>
              </w:rPr>
              <w:fldChar w:fldCharType="begin"/>
            </w:r>
            <w:r>
              <w:rPr>
                <w:noProof/>
                <w:webHidden/>
              </w:rPr>
              <w:instrText xml:space="preserve"> PAGEREF _Toc172216294 \h </w:instrText>
            </w:r>
            <w:r>
              <w:rPr>
                <w:noProof/>
                <w:webHidden/>
              </w:rPr>
            </w:r>
            <w:r>
              <w:rPr>
                <w:noProof/>
                <w:webHidden/>
              </w:rPr>
              <w:fldChar w:fldCharType="separate"/>
            </w:r>
            <w:r>
              <w:rPr>
                <w:noProof/>
                <w:webHidden/>
              </w:rPr>
              <w:t>1</w:t>
            </w:r>
            <w:r>
              <w:rPr>
                <w:noProof/>
                <w:webHidden/>
              </w:rPr>
              <w:fldChar w:fldCharType="end"/>
            </w:r>
          </w:hyperlink>
        </w:p>
        <w:p w14:paraId="222F2EFF" w14:textId="2A2F671B" w:rsidR="00E11683" w:rsidRDefault="00E11683">
          <w:pPr>
            <w:pStyle w:val="TOC1"/>
            <w:rPr>
              <w:rFonts w:eastAsiaTheme="minorEastAsia"/>
              <w:noProof/>
              <w:kern w:val="2"/>
              <w:sz w:val="24"/>
              <w:szCs w:val="24"/>
              <w14:ligatures w14:val="standardContextual"/>
            </w:rPr>
          </w:pPr>
          <w:hyperlink w:anchor="_Toc172216295" w:history="1">
            <w:r w:rsidRPr="00D52894">
              <w:rPr>
                <w:rStyle w:val="Hyperlink"/>
                <w:rFonts w:cstheme="minorHAnsi"/>
                <w:noProof/>
              </w:rPr>
              <w:t>2.</w:t>
            </w:r>
            <w:r>
              <w:rPr>
                <w:rFonts w:eastAsiaTheme="minorEastAsia"/>
                <w:noProof/>
                <w:kern w:val="2"/>
                <w:sz w:val="24"/>
                <w:szCs w:val="24"/>
                <w14:ligatures w14:val="standardContextual"/>
              </w:rPr>
              <w:tab/>
            </w:r>
            <w:r w:rsidRPr="00D52894">
              <w:rPr>
                <w:rStyle w:val="Hyperlink"/>
                <w:rFonts w:cstheme="minorHAnsi"/>
                <w:noProof/>
              </w:rPr>
              <w:t>Business Process Coverage and Functional Overview</w:t>
            </w:r>
            <w:r>
              <w:rPr>
                <w:noProof/>
                <w:webHidden/>
              </w:rPr>
              <w:tab/>
            </w:r>
            <w:r>
              <w:rPr>
                <w:noProof/>
                <w:webHidden/>
              </w:rPr>
              <w:fldChar w:fldCharType="begin"/>
            </w:r>
            <w:r>
              <w:rPr>
                <w:noProof/>
                <w:webHidden/>
              </w:rPr>
              <w:instrText xml:space="preserve"> PAGEREF _Toc172216295 \h </w:instrText>
            </w:r>
            <w:r>
              <w:rPr>
                <w:noProof/>
                <w:webHidden/>
              </w:rPr>
            </w:r>
            <w:r>
              <w:rPr>
                <w:noProof/>
                <w:webHidden/>
              </w:rPr>
              <w:fldChar w:fldCharType="separate"/>
            </w:r>
            <w:r>
              <w:rPr>
                <w:noProof/>
                <w:webHidden/>
              </w:rPr>
              <w:t>2</w:t>
            </w:r>
            <w:r>
              <w:rPr>
                <w:noProof/>
                <w:webHidden/>
              </w:rPr>
              <w:fldChar w:fldCharType="end"/>
            </w:r>
          </w:hyperlink>
        </w:p>
        <w:p w14:paraId="072A9EFE" w14:textId="751BF5E4" w:rsidR="00E11683" w:rsidRDefault="00E11683">
          <w:pPr>
            <w:pStyle w:val="TOC1"/>
            <w:rPr>
              <w:rFonts w:eastAsiaTheme="minorEastAsia"/>
              <w:noProof/>
              <w:kern w:val="2"/>
              <w:sz w:val="24"/>
              <w:szCs w:val="24"/>
              <w14:ligatures w14:val="standardContextual"/>
            </w:rPr>
          </w:pPr>
          <w:hyperlink w:anchor="_Toc172216296" w:history="1">
            <w:r w:rsidRPr="00D52894">
              <w:rPr>
                <w:rStyle w:val="Hyperlink"/>
                <w:rFonts w:cstheme="minorHAnsi"/>
                <w:noProof/>
                <w:lang w:bidi="en-US"/>
                <w14:scene3d>
                  <w14:camera w14:prst="orthographicFront"/>
                  <w14:lightRig w14:rig="threePt" w14:dir="t">
                    <w14:rot w14:lat="0" w14:lon="0" w14:rev="0"/>
                  </w14:lightRig>
                </w14:scene3d>
              </w:rPr>
              <w:t>2.1.</w:t>
            </w:r>
            <w:r>
              <w:rPr>
                <w:rFonts w:eastAsiaTheme="minorEastAsia"/>
                <w:noProof/>
                <w:kern w:val="2"/>
                <w:sz w:val="24"/>
                <w:szCs w:val="24"/>
                <w14:ligatures w14:val="standardContextual"/>
              </w:rPr>
              <w:tab/>
            </w:r>
            <w:r w:rsidRPr="00D52894">
              <w:rPr>
                <w:rStyle w:val="Hyperlink"/>
                <w:rFonts w:cstheme="minorHAnsi"/>
                <w:noProof/>
                <w:lang w:bidi="en-US"/>
              </w:rPr>
              <w:t>Application Business Context</w:t>
            </w:r>
            <w:r>
              <w:rPr>
                <w:noProof/>
                <w:webHidden/>
              </w:rPr>
              <w:tab/>
            </w:r>
            <w:r>
              <w:rPr>
                <w:noProof/>
                <w:webHidden/>
              </w:rPr>
              <w:fldChar w:fldCharType="begin"/>
            </w:r>
            <w:r>
              <w:rPr>
                <w:noProof/>
                <w:webHidden/>
              </w:rPr>
              <w:instrText xml:space="preserve"> PAGEREF _Toc172216296 \h </w:instrText>
            </w:r>
            <w:r>
              <w:rPr>
                <w:noProof/>
                <w:webHidden/>
              </w:rPr>
            </w:r>
            <w:r>
              <w:rPr>
                <w:noProof/>
                <w:webHidden/>
              </w:rPr>
              <w:fldChar w:fldCharType="separate"/>
            </w:r>
            <w:r>
              <w:rPr>
                <w:noProof/>
                <w:webHidden/>
              </w:rPr>
              <w:t>2</w:t>
            </w:r>
            <w:r>
              <w:rPr>
                <w:noProof/>
                <w:webHidden/>
              </w:rPr>
              <w:fldChar w:fldCharType="end"/>
            </w:r>
          </w:hyperlink>
        </w:p>
        <w:p w14:paraId="09222C27" w14:textId="069B6AF3" w:rsidR="00E11683" w:rsidRDefault="00E11683">
          <w:pPr>
            <w:pStyle w:val="TOC1"/>
            <w:rPr>
              <w:rFonts w:eastAsiaTheme="minorEastAsia"/>
              <w:noProof/>
              <w:kern w:val="2"/>
              <w:sz w:val="24"/>
              <w:szCs w:val="24"/>
              <w14:ligatures w14:val="standardContextual"/>
            </w:rPr>
          </w:pPr>
          <w:hyperlink w:anchor="_Toc172216297" w:history="1">
            <w:r w:rsidRPr="00D52894">
              <w:rPr>
                <w:rStyle w:val="Hyperlink"/>
                <w:rFonts w:cstheme="minorHAnsi"/>
                <w:noProof/>
                <w:lang w:bidi="en-US"/>
                <w14:scene3d>
                  <w14:camera w14:prst="orthographicFront"/>
                  <w14:lightRig w14:rig="threePt" w14:dir="t">
                    <w14:rot w14:lat="0" w14:lon="0" w14:rev="0"/>
                  </w14:lightRig>
                </w14:scene3d>
              </w:rPr>
              <w:t>2.2.</w:t>
            </w:r>
            <w:r>
              <w:rPr>
                <w:rFonts w:eastAsiaTheme="minorEastAsia"/>
                <w:noProof/>
                <w:kern w:val="2"/>
                <w:sz w:val="24"/>
                <w:szCs w:val="24"/>
                <w14:ligatures w14:val="standardContextual"/>
              </w:rPr>
              <w:tab/>
            </w:r>
            <w:r w:rsidRPr="00D52894">
              <w:rPr>
                <w:rStyle w:val="Hyperlink"/>
                <w:rFonts w:cstheme="minorHAnsi"/>
                <w:noProof/>
                <w:lang w:bidi="en-US"/>
              </w:rPr>
              <w:t>Application Functional Overview</w:t>
            </w:r>
            <w:r>
              <w:rPr>
                <w:noProof/>
                <w:webHidden/>
              </w:rPr>
              <w:tab/>
            </w:r>
            <w:r>
              <w:rPr>
                <w:noProof/>
                <w:webHidden/>
              </w:rPr>
              <w:fldChar w:fldCharType="begin"/>
            </w:r>
            <w:r>
              <w:rPr>
                <w:noProof/>
                <w:webHidden/>
              </w:rPr>
              <w:instrText xml:space="preserve"> PAGEREF _Toc172216297 \h </w:instrText>
            </w:r>
            <w:r>
              <w:rPr>
                <w:noProof/>
                <w:webHidden/>
              </w:rPr>
            </w:r>
            <w:r>
              <w:rPr>
                <w:noProof/>
                <w:webHidden/>
              </w:rPr>
              <w:fldChar w:fldCharType="separate"/>
            </w:r>
            <w:r>
              <w:rPr>
                <w:noProof/>
                <w:webHidden/>
              </w:rPr>
              <w:t>2</w:t>
            </w:r>
            <w:r>
              <w:rPr>
                <w:noProof/>
                <w:webHidden/>
              </w:rPr>
              <w:fldChar w:fldCharType="end"/>
            </w:r>
          </w:hyperlink>
        </w:p>
        <w:p w14:paraId="7F047848" w14:textId="2C770FA3" w:rsidR="00E11683" w:rsidRDefault="00E11683">
          <w:pPr>
            <w:pStyle w:val="TOC1"/>
            <w:rPr>
              <w:rFonts w:eastAsiaTheme="minorEastAsia"/>
              <w:noProof/>
              <w:kern w:val="2"/>
              <w:sz w:val="24"/>
              <w:szCs w:val="24"/>
              <w14:ligatures w14:val="standardContextual"/>
            </w:rPr>
          </w:pPr>
          <w:hyperlink w:anchor="_Toc172216298" w:history="1">
            <w:r w:rsidRPr="00D52894">
              <w:rPr>
                <w:rStyle w:val="Hyperlink"/>
                <w:rFonts w:cstheme="minorHAnsi"/>
                <w:noProof/>
                <w:lang w:bidi="en-US"/>
              </w:rPr>
              <w:t>3.</w:t>
            </w:r>
            <w:r>
              <w:rPr>
                <w:rFonts w:eastAsiaTheme="minorEastAsia"/>
                <w:noProof/>
                <w:kern w:val="2"/>
                <w:sz w:val="24"/>
                <w:szCs w:val="24"/>
                <w14:ligatures w14:val="standardContextual"/>
              </w:rPr>
              <w:tab/>
            </w:r>
            <w:r w:rsidRPr="00D52894">
              <w:rPr>
                <w:rStyle w:val="Hyperlink"/>
                <w:rFonts w:cstheme="minorHAnsi"/>
                <w:noProof/>
                <w:lang w:bidi="en-US"/>
              </w:rPr>
              <w:t>Technical Overview</w:t>
            </w:r>
            <w:r>
              <w:rPr>
                <w:noProof/>
                <w:webHidden/>
              </w:rPr>
              <w:tab/>
            </w:r>
            <w:r>
              <w:rPr>
                <w:noProof/>
                <w:webHidden/>
              </w:rPr>
              <w:fldChar w:fldCharType="begin"/>
            </w:r>
            <w:r>
              <w:rPr>
                <w:noProof/>
                <w:webHidden/>
              </w:rPr>
              <w:instrText xml:space="preserve"> PAGEREF _Toc172216298 \h </w:instrText>
            </w:r>
            <w:r>
              <w:rPr>
                <w:noProof/>
                <w:webHidden/>
              </w:rPr>
            </w:r>
            <w:r>
              <w:rPr>
                <w:noProof/>
                <w:webHidden/>
              </w:rPr>
              <w:fldChar w:fldCharType="separate"/>
            </w:r>
            <w:r>
              <w:rPr>
                <w:noProof/>
                <w:webHidden/>
              </w:rPr>
              <w:t>3</w:t>
            </w:r>
            <w:r>
              <w:rPr>
                <w:noProof/>
                <w:webHidden/>
              </w:rPr>
              <w:fldChar w:fldCharType="end"/>
            </w:r>
          </w:hyperlink>
        </w:p>
        <w:p w14:paraId="6987511F" w14:textId="0F0F3EFB" w:rsidR="00E11683" w:rsidRDefault="00E11683">
          <w:pPr>
            <w:pStyle w:val="TOC1"/>
            <w:rPr>
              <w:rFonts w:eastAsiaTheme="minorEastAsia"/>
              <w:noProof/>
              <w:kern w:val="2"/>
              <w:sz w:val="24"/>
              <w:szCs w:val="24"/>
              <w14:ligatures w14:val="standardContextual"/>
            </w:rPr>
          </w:pPr>
          <w:hyperlink w:anchor="_Toc172216299" w:history="1">
            <w:r w:rsidRPr="00D52894">
              <w:rPr>
                <w:rStyle w:val="Hyperlink"/>
                <w:rFonts w:cstheme="minorHAnsi"/>
                <w:noProof/>
                <w:lang w:bidi="en-US"/>
                <w14:scene3d>
                  <w14:camera w14:prst="orthographicFront"/>
                  <w14:lightRig w14:rig="threePt" w14:dir="t">
                    <w14:rot w14:lat="0" w14:lon="0" w14:rev="0"/>
                  </w14:lightRig>
                </w14:scene3d>
              </w:rPr>
              <w:t>3.1.</w:t>
            </w:r>
            <w:r>
              <w:rPr>
                <w:rFonts w:eastAsiaTheme="minorEastAsia"/>
                <w:noProof/>
                <w:kern w:val="2"/>
                <w:sz w:val="24"/>
                <w:szCs w:val="24"/>
                <w14:ligatures w14:val="standardContextual"/>
              </w:rPr>
              <w:tab/>
            </w:r>
            <w:r w:rsidRPr="00D52894">
              <w:rPr>
                <w:rStyle w:val="Hyperlink"/>
                <w:rFonts w:cstheme="minorHAnsi"/>
                <w:noProof/>
                <w:lang w:bidi="en-US"/>
              </w:rPr>
              <w:t xml:space="preserve">High Level Technical </w:t>
            </w:r>
            <w:r w:rsidRPr="00D52894">
              <w:rPr>
                <w:rStyle w:val="Hyperlink"/>
                <w:noProof/>
                <w:lang w:bidi="en-US"/>
              </w:rPr>
              <w:t>Architecture</w:t>
            </w:r>
            <w:r w:rsidRPr="00D52894">
              <w:rPr>
                <w:rStyle w:val="Hyperlink"/>
                <w:rFonts w:cstheme="minorHAnsi"/>
                <w:noProof/>
                <w:lang w:bidi="en-US"/>
              </w:rPr>
              <w:t xml:space="preserve"> and </w:t>
            </w:r>
            <w:r w:rsidRPr="00D52894">
              <w:rPr>
                <w:rStyle w:val="Hyperlink"/>
                <w:noProof/>
                <w:lang w:bidi="en-US"/>
              </w:rPr>
              <w:t>Interfaces</w:t>
            </w:r>
            <w:r w:rsidRPr="00D52894">
              <w:rPr>
                <w:rStyle w:val="Hyperlink"/>
                <w:rFonts w:cstheme="minorHAnsi"/>
                <w:noProof/>
                <w:lang w:bidi="en-US"/>
              </w:rPr>
              <w:t xml:space="preserve"> Understanding</w:t>
            </w:r>
            <w:r>
              <w:rPr>
                <w:noProof/>
                <w:webHidden/>
              </w:rPr>
              <w:tab/>
            </w:r>
            <w:r>
              <w:rPr>
                <w:noProof/>
                <w:webHidden/>
              </w:rPr>
              <w:fldChar w:fldCharType="begin"/>
            </w:r>
            <w:r>
              <w:rPr>
                <w:noProof/>
                <w:webHidden/>
              </w:rPr>
              <w:instrText xml:space="preserve"> PAGEREF _Toc172216299 \h </w:instrText>
            </w:r>
            <w:r>
              <w:rPr>
                <w:noProof/>
                <w:webHidden/>
              </w:rPr>
            </w:r>
            <w:r>
              <w:rPr>
                <w:noProof/>
                <w:webHidden/>
              </w:rPr>
              <w:fldChar w:fldCharType="separate"/>
            </w:r>
            <w:r>
              <w:rPr>
                <w:noProof/>
                <w:webHidden/>
              </w:rPr>
              <w:t>4</w:t>
            </w:r>
            <w:r>
              <w:rPr>
                <w:noProof/>
                <w:webHidden/>
              </w:rPr>
              <w:fldChar w:fldCharType="end"/>
            </w:r>
          </w:hyperlink>
        </w:p>
        <w:p w14:paraId="074012EB" w14:textId="457A5C7C" w:rsidR="00E11683" w:rsidRDefault="00E11683">
          <w:pPr>
            <w:pStyle w:val="TOC1"/>
            <w:rPr>
              <w:rFonts w:eastAsiaTheme="minorEastAsia"/>
              <w:noProof/>
              <w:kern w:val="2"/>
              <w:sz w:val="24"/>
              <w:szCs w:val="24"/>
              <w14:ligatures w14:val="standardContextual"/>
            </w:rPr>
          </w:pPr>
          <w:hyperlink w:anchor="_Toc172216302" w:history="1">
            <w:r w:rsidRPr="00D52894">
              <w:rPr>
                <w:rStyle w:val="Hyperlink"/>
                <w:rFonts w:cstheme="minorHAnsi"/>
                <w:noProof/>
                <w:lang w:bidi="en-US"/>
              </w:rPr>
              <w:t>4.</w:t>
            </w:r>
            <w:r>
              <w:rPr>
                <w:rFonts w:eastAsiaTheme="minorEastAsia"/>
                <w:noProof/>
                <w:kern w:val="2"/>
                <w:sz w:val="24"/>
                <w:szCs w:val="24"/>
                <w14:ligatures w14:val="standardContextual"/>
              </w:rPr>
              <w:tab/>
            </w:r>
            <w:r w:rsidRPr="00D52894">
              <w:rPr>
                <w:rStyle w:val="Hyperlink"/>
                <w:noProof/>
                <w:lang w:bidi="en-US"/>
              </w:rPr>
              <w:t>Detailed Functionality and Customizations</w:t>
            </w:r>
            <w:r>
              <w:rPr>
                <w:noProof/>
                <w:webHidden/>
              </w:rPr>
              <w:tab/>
            </w:r>
            <w:r>
              <w:rPr>
                <w:noProof/>
                <w:webHidden/>
              </w:rPr>
              <w:fldChar w:fldCharType="begin"/>
            </w:r>
            <w:r>
              <w:rPr>
                <w:noProof/>
                <w:webHidden/>
              </w:rPr>
              <w:instrText xml:space="preserve"> PAGEREF _Toc172216302 \h </w:instrText>
            </w:r>
            <w:r>
              <w:rPr>
                <w:noProof/>
                <w:webHidden/>
              </w:rPr>
            </w:r>
            <w:r>
              <w:rPr>
                <w:noProof/>
                <w:webHidden/>
              </w:rPr>
              <w:fldChar w:fldCharType="separate"/>
            </w:r>
            <w:r>
              <w:rPr>
                <w:noProof/>
                <w:webHidden/>
              </w:rPr>
              <w:t>7</w:t>
            </w:r>
            <w:r>
              <w:rPr>
                <w:noProof/>
                <w:webHidden/>
              </w:rPr>
              <w:fldChar w:fldCharType="end"/>
            </w:r>
          </w:hyperlink>
        </w:p>
        <w:p w14:paraId="40227020" w14:textId="1EBA0A98" w:rsidR="00E11683" w:rsidRDefault="00E11683">
          <w:pPr>
            <w:pStyle w:val="TOC1"/>
            <w:rPr>
              <w:rFonts w:eastAsiaTheme="minorEastAsia"/>
              <w:noProof/>
              <w:kern w:val="2"/>
              <w:sz w:val="24"/>
              <w:szCs w:val="24"/>
              <w14:ligatures w14:val="standardContextual"/>
            </w:rPr>
          </w:pPr>
          <w:hyperlink w:anchor="_Toc172216305" w:history="1">
            <w:r w:rsidRPr="00D52894">
              <w:rPr>
                <w:rStyle w:val="Hyperlink"/>
                <w:rFonts w:cstheme="minorHAnsi"/>
                <w:noProof/>
                <w:lang w:bidi="en-US"/>
                <w14:scene3d>
                  <w14:camera w14:prst="orthographicFront"/>
                  <w14:lightRig w14:rig="threePt" w14:dir="t">
                    <w14:rot w14:lat="0" w14:lon="0" w14:rev="0"/>
                  </w14:lightRig>
                </w14:scene3d>
              </w:rPr>
              <w:t>4.1.</w:t>
            </w:r>
            <w:r>
              <w:rPr>
                <w:rFonts w:eastAsiaTheme="minorEastAsia"/>
                <w:noProof/>
                <w:kern w:val="2"/>
                <w:sz w:val="24"/>
                <w:szCs w:val="24"/>
                <w14:ligatures w14:val="standardContextual"/>
              </w:rPr>
              <w:tab/>
            </w:r>
            <w:r w:rsidRPr="00D52894">
              <w:rPr>
                <w:rStyle w:val="Hyperlink"/>
                <w:rFonts w:cstheme="minorHAnsi"/>
                <w:noProof/>
                <w:lang w:bidi="en-US"/>
              </w:rPr>
              <w:t>Detailed Functionality</w:t>
            </w:r>
            <w:r>
              <w:rPr>
                <w:noProof/>
                <w:webHidden/>
              </w:rPr>
              <w:tab/>
            </w:r>
            <w:r>
              <w:rPr>
                <w:noProof/>
                <w:webHidden/>
              </w:rPr>
              <w:fldChar w:fldCharType="begin"/>
            </w:r>
            <w:r>
              <w:rPr>
                <w:noProof/>
                <w:webHidden/>
              </w:rPr>
              <w:instrText xml:space="preserve"> PAGEREF _Toc172216305 \h </w:instrText>
            </w:r>
            <w:r>
              <w:rPr>
                <w:noProof/>
                <w:webHidden/>
              </w:rPr>
            </w:r>
            <w:r>
              <w:rPr>
                <w:noProof/>
                <w:webHidden/>
              </w:rPr>
              <w:fldChar w:fldCharType="separate"/>
            </w:r>
            <w:r>
              <w:rPr>
                <w:noProof/>
                <w:webHidden/>
              </w:rPr>
              <w:t>7</w:t>
            </w:r>
            <w:r>
              <w:rPr>
                <w:noProof/>
                <w:webHidden/>
              </w:rPr>
              <w:fldChar w:fldCharType="end"/>
            </w:r>
          </w:hyperlink>
        </w:p>
        <w:p w14:paraId="043462A8" w14:textId="35F1926D" w:rsidR="00E11683" w:rsidRDefault="00E11683">
          <w:pPr>
            <w:pStyle w:val="TOC1"/>
            <w:rPr>
              <w:rFonts w:eastAsiaTheme="minorEastAsia"/>
              <w:noProof/>
              <w:kern w:val="2"/>
              <w:sz w:val="24"/>
              <w:szCs w:val="24"/>
              <w14:ligatures w14:val="standardContextual"/>
            </w:rPr>
          </w:pPr>
          <w:hyperlink w:anchor="_Toc172216356" w:history="1">
            <w:r w:rsidRPr="00D52894">
              <w:rPr>
                <w:rStyle w:val="Hyperlink"/>
                <w:noProof/>
                <w:lang w:bidi="en-US"/>
                <w14:scene3d>
                  <w14:camera w14:prst="orthographicFront"/>
                  <w14:lightRig w14:rig="threePt" w14:dir="t">
                    <w14:rot w14:lat="0" w14:lon="0" w14:rev="0"/>
                  </w14:lightRig>
                </w14:scene3d>
              </w:rPr>
              <w:t>4.2.</w:t>
            </w:r>
            <w:r>
              <w:rPr>
                <w:rFonts w:eastAsiaTheme="minorEastAsia"/>
                <w:noProof/>
                <w:kern w:val="2"/>
                <w:sz w:val="24"/>
                <w:szCs w:val="24"/>
                <w14:ligatures w14:val="standardContextual"/>
              </w:rPr>
              <w:tab/>
            </w:r>
            <w:r w:rsidRPr="00D52894">
              <w:rPr>
                <w:rStyle w:val="Hyperlink"/>
                <w:noProof/>
                <w:lang w:bidi="en-US"/>
              </w:rPr>
              <w:t>Application Spaces and Environments Details</w:t>
            </w:r>
            <w:r>
              <w:rPr>
                <w:noProof/>
                <w:webHidden/>
              </w:rPr>
              <w:tab/>
            </w:r>
            <w:r>
              <w:rPr>
                <w:noProof/>
                <w:webHidden/>
              </w:rPr>
              <w:fldChar w:fldCharType="begin"/>
            </w:r>
            <w:r>
              <w:rPr>
                <w:noProof/>
                <w:webHidden/>
              </w:rPr>
              <w:instrText xml:space="preserve"> PAGEREF _Toc172216356 \h </w:instrText>
            </w:r>
            <w:r>
              <w:rPr>
                <w:noProof/>
                <w:webHidden/>
              </w:rPr>
            </w:r>
            <w:r>
              <w:rPr>
                <w:noProof/>
                <w:webHidden/>
              </w:rPr>
              <w:fldChar w:fldCharType="separate"/>
            </w:r>
            <w:r>
              <w:rPr>
                <w:noProof/>
                <w:webHidden/>
              </w:rPr>
              <w:t>8</w:t>
            </w:r>
            <w:r>
              <w:rPr>
                <w:noProof/>
                <w:webHidden/>
              </w:rPr>
              <w:fldChar w:fldCharType="end"/>
            </w:r>
          </w:hyperlink>
        </w:p>
        <w:p w14:paraId="68B97124" w14:textId="7F6A63C0" w:rsidR="00E11683" w:rsidRDefault="00E11683">
          <w:pPr>
            <w:pStyle w:val="TOC1"/>
            <w:rPr>
              <w:rFonts w:eastAsiaTheme="minorEastAsia"/>
              <w:noProof/>
              <w:kern w:val="2"/>
              <w:sz w:val="24"/>
              <w:szCs w:val="24"/>
              <w14:ligatures w14:val="standardContextual"/>
            </w:rPr>
          </w:pPr>
          <w:hyperlink w:anchor="_Toc172216367" w:history="1">
            <w:r w:rsidRPr="00D52894">
              <w:rPr>
                <w:rStyle w:val="Hyperlink"/>
                <w:noProof/>
                <w:lang w:bidi="en-US"/>
                <w14:scene3d>
                  <w14:camera w14:prst="orthographicFront"/>
                  <w14:lightRig w14:rig="threePt" w14:dir="t">
                    <w14:rot w14:lat="0" w14:lon="0" w14:rev="0"/>
                  </w14:lightRig>
                </w14:scene3d>
              </w:rPr>
              <w:t>4.3.</w:t>
            </w:r>
            <w:r>
              <w:rPr>
                <w:rFonts w:eastAsiaTheme="minorEastAsia"/>
                <w:noProof/>
                <w:kern w:val="2"/>
                <w:sz w:val="24"/>
                <w:szCs w:val="24"/>
                <w14:ligatures w14:val="standardContextual"/>
              </w:rPr>
              <w:tab/>
            </w:r>
            <w:r w:rsidRPr="00D52894">
              <w:rPr>
                <w:rStyle w:val="Hyperlink"/>
                <w:noProof/>
                <w:lang w:bidi="en-US"/>
              </w:rPr>
              <w:t>Content models and Content types</w:t>
            </w:r>
            <w:r>
              <w:rPr>
                <w:noProof/>
                <w:webHidden/>
              </w:rPr>
              <w:tab/>
            </w:r>
            <w:r>
              <w:rPr>
                <w:noProof/>
                <w:webHidden/>
              </w:rPr>
              <w:fldChar w:fldCharType="begin"/>
            </w:r>
            <w:r>
              <w:rPr>
                <w:noProof/>
                <w:webHidden/>
              </w:rPr>
              <w:instrText xml:space="preserve"> PAGEREF _Toc172216367 \h </w:instrText>
            </w:r>
            <w:r>
              <w:rPr>
                <w:noProof/>
                <w:webHidden/>
              </w:rPr>
            </w:r>
            <w:r>
              <w:rPr>
                <w:noProof/>
                <w:webHidden/>
              </w:rPr>
              <w:fldChar w:fldCharType="separate"/>
            </w:r>
            <w:r>
              <w:rPr>
                <w:noProof/>
                <w:webHidden/>
              </w:rPr>
              <w:t>8</w:t>
            </w:r>
            <w:r>
              <w:rPr>
                <w:noProof/>
                <w:webHidden/>
              </w:rPr>
              <w:fldChar w:fldCharType="end"/>
            </w:r>
          </w:hyperlink>
        </w:p>
        <w:p w14:paraId="2D364F11" w14:textId="6C97B6D8" w:rsidR="00E11683" w:rsidRDefault="00E11683">
          <w:pPr>
            <w:pStyle w:val="TOC1"/>
            <w:rPr>
              <w:rFonts w:eastAsiaTheme="minorEastAsia"/>
              <w:noProof/>
              <w:kern w:val="2"/>
              <w:sz w:val="24"/>
              <w:szCs w:val="24"/>
              <w14:ligatures w14:val="standardContextual"/>
            </w:rPr>
          </w:pPr>
          <w:hyperlink w:anchor="_Toc172216368" w:history="1">
            <w:r w:rsidRPr="00D52894">
              <w:rPr>
                <w:rStyle w:val="Hyperlink"/>
                <w:rFonts w:cstheme="minorHAnsi"/>
                <w:noProof/>
                <w:lang w:bidi="en-US"/>
                <w14:scene3d>
                  <w14:camera w14:prst="orthographicFront"/>
                  <w14:lightRig w14:rig="threePt" w14:dir="t">
                    <w14:rot w14:lat="0" w14:lon="0" w14:rev="0"/>
                  </w14:lightRig>
                </w14:scene3d>
              </w:rPr>
              <w:t>4.4.</w:t>
            </w:r>
            <w:r>
              <w:rPr>
                <w:rFonts w:eastAsiaTheme="minorEastAsia"/>
                <w:noProof/>
                <w:kern w:val="2"/>
                <w:sz w:val="24"/>
                <w:szCs w:val="24"/>
                <w14:ligatures w14:val="standardContextual"/>
              </w:rPr>
              <w:tab/>
            </w:r>
            <w:r w:rsidRPr="00D52894">
              <w:rPr>
                <w:rStyle w:val="Hyperlink"/>
                <w:rFonts w:cstheme="minorHAnsi"/>
                <w:noProof/>
                <w:lang w:bidi="en-US"/>
              </w:rPr>
              <w:t>Integrations, Apps, locales</w:t>
            </w:r>
            <w:r>
              <w:rPr>
                <w:noProof/>
                <w:webHidden/>
              </w:rPr>
              <w:tab/>
            </w:r>
            <w:r>
              <w:rPr>
                <w:noProof/>
                <w:webHidden/>
              </w:rPr>
              <w:fldChar w:fldCharType="begin"/>
            </w:r>
            <w:r>
              <w:rPr>
                <w:noProof/>
                <w:webHidden/>
              </w:rPr>
              <w:instrText xml:space="preserve"> PAGEREF _Toc172216368 \h </w:instrText>
            </w:r>
            <w:r>
              <w:rPr>
                <w:noProof/>
                <w:webHidden/>
              </w:rPr>
            </w:r>
            <w:r>
              <w:rPr>
                <w:noProof/>
                <w:webHidden/>
              </w:rPr>
              <w:fldChar w:fldCharType="separate"/>
            </w:r>
            <w:r>
              <w:rPr>
                <w:noProof/>
                <w:webHidden/>
              </w:rPr>
              <w:t>11</w:t>
            </w:r>
            <w:r>
              <w:rPr>
                <w:noProof/>
                <w:webHidden/>
              </w:rPr>
              <w:fldChar w:fldCharType="end"/>
            </w:r>
          </w:hyperlink>
        </w:p>
        <w:p w14:paraId="1784029D" w14:textId="456CF368" w:rsidR="00E11683" w:rsidRDefault="00E11683">
          <w:pPr>
            <w:pStyle w:val="TOC1"/>
            <w:rPr>
              <w:rFonts w:eastAsiaTheme="minorEastAsia"/>
              <w:noProof/>
              <w:kern w:val="2"/>
              <w:sz w:val="24"/>
              <w:szCs w:val="24"/>
              <w14:ligatures w14:val="standardContextual"/>
            </w:rPr>
          </w:pPr>
          <w:hyperlink w:anchor="_Toc172216369" w:history="1">
            <w:r w:rsidRPr="00D52894">
              <w:rPr>
                <w:rStyle w:val="Hyperlink"/>
                <w:rFonts w:cstheme="minorHAnsi"/>
                <w:noProof/>
                <w:lang w:bidi="en-US"/>
              </w:rPr>
              <w:t>5.</w:t>
            </w:r>
            <w:r>
              <w:rPr>
                <w:rFonts w:eastAsiaTheme="minorEastAsia"/>
                <w:noProof/>
                <w:kern w:val="2"/>
                <w:sz w:val="24"/>
                <w:szCs w:val="24"/>
                <w14:ligatures w14:val="standardContextual"/>
              </w:rPr>
              <w:tab/>
            </w:r>
            <w:r w:rsidRPr="00D52894">
              <w:rPr>
                <w:rStyle w:val="Hyperlink"/>
                <w:noProof/>
              </w:rPr>
              <w:t xml:space="preserve">Important content Models </w:t>
            </w:r>
            <w:r w:rsidRPr="00D52894">
              <w:rPr>
                <w:rStyle w:val="Hyperlink"/>
                <w:noProof/>
                <w:lang w:bidi="en-US"/>
              </w:rPr>
              <w:t>and</w:t>
            </w:r>
            <w:r w:rsidRPr="00D52894">
              <w:rPr>
                <w:rStyle w:val="Hyperlink"/>
                <w:noProof/>
              </w:rPr>
              <w:t xml:space="preserve"> Landing pages</w:t>
            </w:r>
            <w:r>
              <w:rPr>
                <w:noProof/>
                <w:webHidden/>
              </w:rPr>
              <w:tab/>
            </w:r>
            <w:r>
              <w:rPr>
                <w:noProof/>
                <w:webHidden/>
              </w:rPr>
              <w:fldChar w:fldCharType="begin"/>
            </w:r>
            <w:r>
              <w:rPr>
                <w:noProof/>
                <w:webHidden/>
              </w:rPr>
              <w:instrText xml:space="preserve"> PAGEREF _Toc172216369 \h </w:instrText>
            </w:r>
            <w:r>
              <w:rPr>
                <w:noProof/>
                <w:webHidden/>
              </w:rPr>
            </w:r>
            <w:r>
              <w:rPr>
                <w:noProof/>
                <w:webHidden/>
              </w:rPr>
              <w:fldChar w:fldCharType="separate"/>
            </w:r>
            <w:r>
              <w:rPr>
                <w:noProof/>
                <w:webHidden/>
              </w:rPr>
              <w:t>15</w:t>
            </w:r>
            <w:r>
              <w:rPr>
                <w:noProof/>
                <w:webHidden/>
              </w:rPr>
              <w:fldChar w:fldCharType="end"/>
            </w:r>
          </w:hyperlink>
        </w:p>
        <w:p w14:paraId="3E6506CB" w14:textId="39D413D1" w:rsidR="00E11683" w:rsidRDefault="00E11683">
          <w:pPr>
            <w:pStyle w:val="TOC1"/>
            <w:rPr>
              <w:rFonts w:eastAsiaTheme="minorEastAsia"/>
              <w:noProof/>
              <w:kern w:val="2"/>
              <w:sz w:val="24"/>
              <w:szCs w:val="24"/>
              <w14:ligatures w14:val="standardContextual"/>
            </w:rPr>
          </w:pPr>
          <w:hyperlink w:anchor="_Toc172216370" w:history="1">
            <w:r w:rsidRPr="00D52894">
              <w:rPr>
                <w:rStyle w:val="Hyperlink"/>
                <w:noProof/>
                <w:lang w:bidi="en-US"/>
                <w14:scene3d>
                  <w14:camera w14:prst="orthographicFront"/>
                  <w14:lightRig w14:rig="threePt" w14:dir="t">
                    <w14:rot w14:lat="0" w14:lon="0" w14:rev="0"/>
                  </w14:lightRig>
                </w14:scene3d>
              </w:rPr>
              <w:t>5.1.</w:t>
            </w:r>
            <w:r>
              <w:rPr>
                <w:rFonts w:eastAsiaTheme="minorEastAsia"/>
                <w:noProof/>
                <w:kern w:val="2"/>
                <w:sz w:val="24"/>
                <w:szCs w:val="24"/>
                <w14:ligatures w14:val="standardContextual"/>
              </w:rPr>
              <w:tab/>
            </w:r>
            <w:r w:rsidRPr="00D52894">
              <w:rPr>
                <w:rStyle w:val="Hyperlink"/>
                <w:noProof/>
                <w:lang w:bidi="en-US"/>
              </w:rPr>
              <w:t>Content Hub Landing page (Primary landing page)</w:t>
            </w:r>
            <w:r>
              <w:rPr>
                <w:noProof/>
                <w:webHidden/>
              </w:rPr>
              <w:tab/>
            </w:r>
            <w:r>
              <w:rPr>
                <w:noProof/>
                <w:webHidden/>
              </w:rPr>
              <w:fldChar w:fldCharType="begin"/>
            </w:r>
            <w:r>
              <w:rPr>
                <w:noProof/>
                <w:webHidden/>
              </w:rPr>
              <w:instrText xml:space="preserve"> PAGEREF _Toc172216370 \h </w:instrText>
            </w:r>
            <w:r>
              <w:rPr>
                <w:noProof/>
                <w:webHidden/>
              </w:rPr>
            </w:r>
            <w:r>
              <w:rPr>
                <w:noProof/>
                <w:webHidden/>
              </w:rPr>
              <w:fldChar w:fldCharType="separate"/>
            </w:r>
            <w:r>
              <w:rPr>
                <w:noProof/>
                <w:webHidden/>
              </w:rPr>
              <w:t>15</w:t>
            </w:r>
            <w:r>
              <w:rPr>
                <w:noProof/>
                <w:webHidden/>
              </w:rPr>
              <w:fldChar w:fldCharType="end"/>
            </w:r>
          </w:hyperlink>
        </w:p>
        <w:p w14:paraId="44C277B5" w14:textId="22587F15" w:rsidR="00E11683" w:rsidRDefault="00E11683">
          <w:pPr>
            <w:pStyle w:val="TOC1"/>
            <w:rPr>
              <w:rFonts w:eastAsiaTheme="minorEastAsia"/>
              <w:noProof/>
              <w:kern w:val="2"/>
              <w:sz w:val="24"/>
              <w:szCs w:val="24"/>
              <w14:ligatures w14:val="standardContextual"/>
            </w:rPr>
          </w:pPr>
          <w:hyperlink w:anchor="_Toc172216371" w:history="1">
            <w:r w:rsidRPr="00D52894">
              <w:rPr>
                <w:rStyle w:val="Hyperlink"/>
                <w:noProof/>
                <w:lang w:bidi="en-US"/>
                <w14:scene3d>
                  <w14:camera w14:prst="orthographicFront"/>
                  <w14:lightRig w14:rig="threePt" w14:dir="t">
                    <w14:rot w14:lat="0" w14:lon="0" w14:rev="0"/>
                  </w14:lightRig>
                </w14:scene3d>
              </w:rPr>
              <w:t>5.2.</w:t>
            </w:r>
            <w:r>
              <w:rPr>
                <w:rFonts w:eastAsiaTheme="minorEastAsia"/>
                <w:noProof/>
                <w:kern w:val="2"/>
                <w:sz w:val="24"/>
                <w:szCs w:val="24"/>
                <w14:ligatures w14:val="standardContextual"/>
              </w:rPr>
              <w:tab/>
            </w:r>
            <w:r w:rsidRPr="00D52894">
              <w:rPr>
                <w:rStyle w:val="Hyperlink"/>
                <w:noProof/>
                <w:lang w:bidi="en-US"/>
              </w:rPr>
              <w:t>Sustainability Landing page – Content Entry</w:t>
            </w:r>
            <w:r>
              <w:rPr>
                <w:noProof/>
                <w:webHidden/>
              </w:rPr>
              <w:tab/>
            </w:r>
            <w:r>
              <w:rPr>
                <w:noProof/>
                <w:webHidden/>
              </w:rPr>
              <w:fldChar w:fldCharType="begin"/>
            </w:r>
            <w:r>
              <w:rPr>
                <w:noProof/>
                <w:webHidden/>
              </w:rPr>
              <w:instrText xml:space="preserve"> PAGEREF _Toc172216371 \h </w:instrText>
            </w:r>
            <w:r>
              <w:rPr>
                <w:noProof/>
                <w:webHidden/>
              </w:rPr>
            </w:r>
            <w:r>
              <w:rPr>
                <w:noProof/>
                <w:webHidden/>
              </w:rPr>
              <w:fldChar w:fldCharType="separate"/>
            </w:r>
            <w:r>
              <w:rPr>
                <w:noProof/>
                <w:webHidden/>
              </w:rPr>
              <w:t>17</w:t>
            </w:r>
            <w:r>
              <w:rPr>
                <w:noProof/>
                <w:webHidden/>
              </w:rPr>
              <w:fldChar w:fldCharType="end"/>
            </w:r>
          </w:hyperlink>
        </w:p>
        <w:p w14:paraId="73772C0C" w14:textId="0187DB99" w:rsidR="00E11683" w:rsidRDefault="00E11683">
          <w:pPr>
            <w:pStyle w:val="TOC1"/>
            <w:rPr>
              <w:rFonts w:eastAsiaTheme="minorEastAsia"/>
              <w:noProof/>
              <w:kern w:val="2"/>
              <w:sz w:val="24"/>
              <w:szCs w:val="24"/>
              <w14:ligatures w14:val="standardContextual"/>
            </w:rPr>
          </w:pPr>
          <w:hyperlink w:anchor="_Toc172216372" w:history="1">
            <w:r w:rsidRPr="00D52894">
              <w:rPr>
                <w:rStyle w:val="Hyperlink"/>
                <w:noProof/>
                <w:lang w:bidi="en-US"/>
                <w14:scene3d>
                  <w14:camera w14:prst="orthographicFront"/>
                  <w14:lightRig w14:rig="threePt" w14:dir="t">
                    <w14:rot w14:lat="0" w14:lon="0" w14:rev="0"/>
                  </w14:lightRig>
                </w14:scene3d>
              </w:rPr>
              <w:t>5.3.</w:t>
            </w:r>
            <w:r>
              <w:rPr>
                <w:rFonts w:eastAsiaTheme="minorEastAsia"/>
                <w:noProof/>
                <w:kern w:val="2"/>
                <w:sz w:val="24"/>
                <w:szCs w:val="24"/>
                <w14:ligatures w14:val="standardContextual"/>
              </w:rPr>
              <w:tab/>
            </w:r>
            <w:r w:rsidRPr="00D52894">
              <w:rPr>
                <w:rStyle w:val="Hyperlink"/>
                <w:noProof/>
                <w:lang w:bidi="en-US"/>
              </w:rPr>
              <w:t>PDP Landing Page – Content Entry</w:t>
            </w:r>
            <w:r>
              <w:rPr>
                <w:noProof/>
                <w:webHidden/>
              </w:rPr>
              <w:tab/>
            </w:r>
            <w:r>
              <w:rPr>
                <w:noProof/>
                <w:webHidden/>
              </w:rPr>
              <w:fldChar w:fldCharType="begin"/>
            </w:r>
            <w:r>
              <w:rPr>
                <w:noProof/>
                <w:webHidden/>
              </w:rPr>
              <w:instrText xml:space="preserve"> PAGEREF _Toc172216372 \h </w:instrText>
            </w:r>
            <w:r>
              <w:rPr>
                <w:noProof/>
                <w:webHidden/>
              </w:rPr>
            </w:r>
            <w:r>
              <w:rPr>
                <w:noProof/>
                <w:webHidden/>
              </w:rPr>
              <w:fldChar w:fldCharType="separate"/>
            </w:r>
            <w:r>
              <w:rPr>
                <w:noProof/>
                <w:webHidden/>
              </w:rPr>
              <w:t>19</w:t>
            </w:r>
            <w:r>
              <w:rPr>
                <w:noProof/>
                <w:webHidden/>
              </w:rPr>
              <w:fldChar w:fldCharType="end"/>
            </w:r>
          </w:hyperlink>
        </w:p>
        <w:p w14:paraId="3DE1CBA2" w14:textId="6897AAA4" w:rsidR="00E11683" w:rsidRDefault="00E11683">
          <w:pPr>
            <w:pStyle w:val="TOC1"/>
            <w:rPr>
              <w:rFonts w:eastAsiaTheme="minorEastAsia"/>
              <w:noProof/>
              <w:kern w:val="2"/>
              <w:sz w:val="24"/>
              <w:szCs w:val="24"/>
              <w14:ligatures w14:val="standardContextual"/>
            </w:rPr>
          </w:pPr>
          <w:hyperlink w:anchor="_Toc172216373" w:history="1">
            <w:r w:rsidRPr="00D52894">
              <w:rPr>
                <w:rStyle w:val="Hyperlink"/>
                <w:noProof/>
                <w:lang w:bidi="en-US"/>
                <w14:scene3d>
                  <w14:camera w14:prst="orthographicFront"/>
                  <w14:lightRig w14:rig="threePt" w14:dir="t">
                    <w14:rot w14:lat="0" w14:lon="0" w14:rev="0"/>
                  </w14:lightRig>
                </w14:scene3d>
              </w:rPr>
              <w:t>5.4.</w:t>
            </w:r>
            <w:r>
              <w:rPr>
                <w:rFonts w:eastAsiaTheme="minorEastAsia"/>
                <w:noProof/>
                <w:kern w:val="2"/>
                <w:sz w:val="24"/>
                <w:szCs w:val="24"/>
                <w14:ligatures w14:val="standardContextual"/>
              </w:rPr>
              <w:tab/>
            </w:r>
            <w:r w:rsidRPr="00D52894">
              <w:rPr>
                <w:rStyle w:val="Hyperlink"/>
                <w:noProof/>
                <w:lang w:bidi="en-US"/>
              </w:rPr>
              <w:t>Recipe Page</w:t>
            </w:r>
            <w:r>
              <w:rPr>
                <w:noProof/>
                <w:webHidden/>
              </w:rPr>
              <w:tab/>
            </w:r>
            <w:r>
              <w:rPr>
                <w:noProof/>
                <w:webHidden/>
              </w:rPr>
              <w:fldChar w:fldCharType="begin"/>
            </w:r>
            <w:r>
              <w:rPr>
                <w:noProof/>
                <w:webHidden/>
              </w:rPr>
              <w:instrText xml:space="preserve"> PAGEREF _Toc172216373 \h </w:instrText>
            </w:r>
            <w:r>
              <w:rPr>
                <w:noProof/>
                <w:webHidden/>
              </w:rPr>
            </w:r>
            <w:r>
              <w:rPr>
                <w:noProof/>
                <w:webHidden/>
              </w:rPr>
              <w:fldChar w:fldCharType="separate"/>
            </w:r>
            <w:r>
              <w:rPr>
                <w:noProof/>
                <w:webHidden/>
              </w:rPr>
              <w:t>21</w:t>
            </w:r>
            <w:r>
              <w:rPr>
                <w:noProof/>
                <w:webHidden/>
              </w:rPr>
              <w:fldChar w:fldCharType="end"/>
            </w:r>
          </w:hyperlink>
        </w:p>
        <w:p w14:paraId="1A4DE8AF" w14:textId="0DE84934" w:rsidR="00E11683" w:rsidRDefault="00E11683">
          <w:pPr>
            <w:pStyle w:val="TOC1"/>
            <w:rPr>
              <w:rFonts w:eastAsiaTheme="minorEastAsia"/>
              <w:noProof/>
              <w:kern w:val="2"/>
              <w:sz w:val="24"/>
              <w:szCs w:val="24"/>
              <w14:ligatures w14:val="standardContextual"/>
            </w:rPr>
          </w:pPr>
          <w:hyperlink w:anchor="_Toc172216374" w:history="1">
            <w:r w:rsidRPr="00D52894">
              <w:rPr>
                <w:rStyle w:val="Hyperlink"/>
                <w:noProof/>
                <w:lang w:bidi="en-US"/>
                <w14:scene3d>
                  <w14:camera w14:prst="orthographicFront"/>
                  <w14:lightRig w14:rig="threePt" w14:dir="t">
                    <w14:rot w14:lat="0" w14:lon="0" w14:rev="0"/>
                  </w14:lightRig>
                </w14:scene3d>
              </w:rPr>
              <w:t>5.5.</w:t>
            </w:r>
            <w:r>
              <w:rPr>
                <w:rFonts w:eastAsiaTheme="minorEastAsia"/>
                <w:noProof/>
                <w:kern w:val="2"/>
                <w:sz w:val="24"/>
                <w:szCs w:val="24"/>
                <w14:ligatures w14:val="standardContextual"/>
              </w:rPr>
              <w:tab/>
            </w:r>
            <w:r w:rsidRPr="00D52894">
              <w:rPr>
                <w:rStyle w:val="Hyperlink"/>
                <w:noProof/>
                <w:lang w:bidi="en-US"/>
              </w:rPr>
              <w:t>Mobile App Home Page</w:t>
            </w:r>
            <w:r>
              <w:rPr>
                <w:noProof/>
                <w:webHidden/>
              </w:rPr>
              <w:tab/>
            </w:r>
            <w:r>
              <w:rPr>
                <w:noProof/>
                <w:webHidden/>
              </w:rPr>
              <w:fldChar w:fldCharType="begin"/>
            </w:r>
            <w:r>
              <w:rPr>
                <w:noProof/>
                <w:webHidden/>
              </w:rPr>
              <w:instrText xml:space="preserve"> PAGEREF _Toc172216374 \h </w:instrText>
            </w:r>
            <w:r>
              <w:rPr>
                <w:noProof/>
                <w:webHidden/>
              </w:rPr>
            </w:r>
            <w:r>
              <w:rPr>
                <w:noProof/>
                <w:webHidden/>
              </w:rPr>
              <w:fldChar w:fldCharType="separate"/>
            </w:r>
            <w:r>
              <w:rPr>
                <w:noProof/>
                <w:webHidden/>
              </w:rPr>
              <w:t>24</w:t>
            </w:r>
            <w:r>
              <w:rPr>
                <w:noProof/>
                <w:webHidden/>
              </w:rPr>
              <w:fldChar w:fldCharType="end"/>
            </w:r>
          </w:hyperlink>
        </w:p>
        <w:p w14:paraId="61B16458" w14:textId="39E44B74" w:rsidR="0091215E" w:rsidRPr="00006DE3" w:rsidRDefault="00713F96" w:rsidP="00FE39EE">
          <w:pPr>
            <w:pStyle w:val="TOC1"/>
            <w:ind w:left="0"/>
            <w:rPr>
              <w:rFonts w:cstheme="minorHAnsi"/>
            </w:rPr>
            <w:sectPr w:rsidR="0091215E" w:rsidRPr="00006DE3" w:rsidSect="00E26EE7">
              <w:headerReference w:type="even" r:id="rId12"/>
              <w:headerReference w:type="default" r:id="rId13"/>
              <w:footerReference w:type="default" r:id="rId14"/>
              <w:headerReference w:type="first" r:id="rId15"/>
              <w:footerReference w:type="first" r:id="rId16"/>
              <w:pgSz w:w="12240" w:h="15840" w:code="1"/>
              <w:pgMar w:top="1440" w:right="1080" w:bottom="1440" w:left="1267" w:header="720" w:footer="720" w:gutter="0"/>
              <w:pgBorders w:offsetFrom="page">
                <w:top w:val="single" w:sz="8" w:space="24" w:color="auto"/>
                <w:left w:val="single" w:sz="8" w:space="24" w:color="auto"/>
                <w:bottom w:val="single" w:sz="8" w:space="24" w:color="auto"/>
                <w:right w:val="single" w:sz="8" w:space="24" w:color="auto"/>
              </w:pgBorders>
              <w:pgNumType w:start="1"/>
              <w:cols w:space="720"/>
              <w:titlePg/>
              <w:docGrid w:linePitch="360"/>
            </w:sectPr>
          </w:pPr>
          <w:r w:rsidRPr="00006DE3">
            <w:rPr>
              <w:rFonts w:cstheme="minorHAnsi"/>
            </w:rPr>
            <w:fldChar w:fldCharType="end"/>
          </w:r>
        </w:p>
      </w:sdtContent>
    </w:sdt>
    <w:p w14:paraId="6D637B07" w14:textId="6568C63B" w:rsidR="004811E1" w:rsidRPr="00006DE3" w:rsidRDefault="00C3728D" w:rsidP="004811E1">
      <w:pPr>
        <w:pStyle w:val="Heading1"/>
        <w:numPr>
          <w:ilvl w:val="0"/>
          <w:numId w:val="3"/>
        </w:numPr>
        <w:ind w:left="0"/>
        <w:rPr>
          <w:rFonts w:asciiTheme="minorHAnsi" w:hAnsiTheme="minorHAnsi" w:cstheme="minorHAnsi"/>
        </w:rPr>
      </w:pPr>
      <w:bookmarkStart w:id="0" w:name="_Toc172216291"/>
      <w:r>
        <w:rPr>
          <w:rFonts w:asciiTheme="minorHAnsi" w:hAnsiTheme="minorHAnsi" w:cstheme="minorHAnsi"/>
        </w:rPr>
        <w:lastRenderedPageBreak/>
        <w:t>Introduction</w:t>
      </w:r>
      <w:bookmarkEnd w:id="0"/>
    </w:p>
    <w:p w14:paraId="1C73AD70" w14:textId="77777777" w:rsidR="004811E1" w:rsidRPr="00006DE3" w:rsidRDefault="004811E1" w:rsidP="004811E1">
      <w:pPr>
        <w:pStyle w:val="Style2"/>
        <w:numPr>
          <w:ilvl w:val="0"/>
          <w:numId w:val="0"/>
        </w:numPr>
        <w:shd w:val="clear" w:color="auto" w:fill="auto"/>
        <w:spacing w:before="0"/>
        <w:ind w:left="-86"/>
        <w:rPr>
          <w:rFonts w:asciiTheme="minorHAnsi" w:hAnsiTheme="minorHAnsi" w:cstheme="minorHAnsi"/>
          <w:lang w:bidi="en-US"/>
        </w:rPr>
      </w:pPr>
    </w:p>
    <w:p w14:paraId="1CD158C3" w14:textId="77777777" w:rsidR="004811E1" w:rsidRPr="00006DE3" w:rsidRDefault="004811E1" w:rsidP="004811E1">
      <w:pPr>
        <w:pStyle w:val="Style2"/>
        <w:spacing w:before="0"/>
        <w:ind w:left="-86" w:hanging="274"/>
        <w:rPr>
          <w:rFonts w:asciiTheme="minorHAnsi" w:hAnsiTheme="minorHAnsi" w:cstheme="minorHAnsi"/>
          <w:lang w:bidi="en-US"/>
        </w:rPr>
      </w:pPr>
      <w:bookmarkStart w:id="1" w:name="_Toc172216292"/>
      <w:r w:rsidRPr="00006DE3">
        <w:rPr>
          <w:rFonts w:asciiTheme="minorHAnsi" w:hAnsiTheme="minorHAnsi" w:cstheme="minorHAnsi"/>
          <w:lang w:bidi="en-US"/>
        </w:rPr>
        <w:t>Purpose of Document</w:t>
      </w:r>
      <w:bookmarkEnd w:id="1"/>
    </w:p>
    <w:p w14:paraId="2646F7B9" w14:textId="768FD770" w:rsidR="00F067B5" w:rsidRPr="00006DE3" w:rsidRDefault="00F82970" w:rsidP="00D64603">
      <w:pPr>
        <w:spacing w:before="240" w:after="0"/>
        <w:ind w:left="-360"/>
        <w:jc w:val="both"/>
        <w:rPr>
          <w:rFonts w:cstheme="minorHAnsi"/>
          <w:iCs/>
          <w:sz w:val="20"/>
          <w:lang w:bidi="en-US"/>
        </w:rPr>
      </w:pPr>
      <w:r w:rsidRPr="00006DE3">
        <w:rPr>
          <w:rFonts w:cstheme="minorHAnsi"/>
          <w:iCs/>
          <w:sz w:val="20"/>
          <w:lang w:bidi="en-US"/>
        </w:rPr>
        <w:t xml:space="preserve">This document provides the functional and technical overview </w:t>
      </w:r>
      <w:r w:rsidR="00F005B6" w:rsidRPr="00006DE3">
        <w:rPr>
          <w:rFonts w:cstheme="minorHAnsi"/>
          <w:iCs/>
          <w:sz w:val="20"/>
          <w:lang w:bidi="en-US"/>
        </w:rPr>
        <w:t xml:space="preserve">of </w:t>
      </w:r>
      <w:r w:rsidR="00F005B6">
        <w:rPr>
          <w:rFonts w:cstheme="minorHAnsi"/>
          <w:iCs/>
          <w:sz w:val="20"/>
          <w:lang w:bidi="en-US"/>
        </w:rPr>
        <w:t>“</w:t>
      </w:r>
      <w:proofErr w:type="spellStart"/>
      <w:r w:rsidR="00913500" w:rsidRPr="00913500">
        <w:rPr>
          <w:rFonts w:cstheme="minorHAnsi"/>
          <w:iCs/>
          <w:sz w:val="20"/>
          <w:lang w:bidi="en-US"/>
        </w:rPr>
        <w:t>Ecomm</w:t>
      </w:r>
      <w:proofErr w:type="spellEnd"/>
      <w:r w:rsidR="00913500" w:rsidRPr="00913500">
        <w:rPr>
          <w:rFonts w:cstheme="minorHAnsi"/>
          <w:iCs/>
          <w:sz w:val="20"/>
          <w:lang w:bidi="en-US"/>
        </w:rPr>
        <w:t xml:space="preserve"> </w:t>
      </w:r>
      <w:proofErr w:type="spellStart"/>
      <w:r w:rsidR="00913500" w:rsidRPr="00913500">
        <w:rPr>
          <w:rFonts w:cstheme="minorHAnsi"/>
          <w:iCs/>
          <w:sz w:val="20"/>
          <w:lang w:bidi="en-US"/>
        </w:rPr>
        <w:t>Contentful</w:t>
      </w:r>
      <w:proofErr w:type="spellEnd"/>
      <w:r w:rsidR="00913500" w:rsidRPr="00913500">
        <w:rPr>
          <w:rFonts w:cstheme="minorHAnsi"/>
          <w:iCs/>
          <w:sz w:val="20"/>
          <w:lang w:bidi="en-US"/>
        </w:rPr>
        <w:t xml:space="preserve"> CMS - APP </w:t>
      </w:r>
      <w:r w:rsidR="00975310" w:rsidRPr="00913500">
        <w:rPr>
          <w:rFonts w:cstheme="minorHAnsi"/>
          <w:iCs/>
          <w:sz w:val="20"/>
          <w:lang w:bidi="en-US"/>
        </w:rPr>
        <w:t>Dev</w:t>
      </w:r>
      <w:r w:rsidR="00975310">
        <w:rPr>
          <w:rFonts w:cstheme="minorHAnsi"/>
          <w:i/>
          <w:iCs/>
          <w:sz w:val="20"/>
          <w:lang w:bidi="en-US"/>
        </w:rPr>
        <w:t>”</w:t>
      </w:r>
      <w:r w:rsidR="00975310" w:rsidRPr="00006DE3">
        <w:rPr>
          <w:rFonts w:cstheme="minorHAnsi"/>
          <w:iCs/>
          <w:sz w:val="20"/>
          <w:lang w:bidi="en-US"/>
        </w:rPr>
        <w:t xml:space="preserve"> </w:t>
      </w:r>
      <w:r w:rsidR="00975310">
        <w:rPr>
          <w:rFonts w:cstheme="minorHAnsi"/>
          <w:iCs/>
          <w:sz w:val="20"/>
          <w:lang w:bidi="en-US"/>
        </w:rPr>
        <w:t>along</w:t>
      </w:r>
      <w:r w:rsidRPr="00006DE3">
        <w:rPr>
          <w:rFonts w:cstheme="minorHAnsi"/>
          <w:iCs/>
          <w:sz w:val="20"/>
          <w:lang w:bidi="en-US"/>
        </w:rPr>
        <w:t xml:space="preserve"> with operational information that would be required to support the application on a day</w:t>
      </w:r>
      <w:r w:rsidR="0011288C">
        <w:rPr>
          <w:rFonts w:cstheme="minorHAnsi"/>
          <w:iCs/>
          <w:sz w:val="20"/>
          <w:lang w:bidi="en-US"/>
        </w:rPr>
        <w:t>-</w:t>
      </w:r>
      <w:r w:rsidRPr="00006DE3">
        <w:rPr>
          <w:rFonts w:cstheme="minorHAnsi"/>
          <w:iCs/>
          <w:sz w:val="20"/>
          <w:lang w:bidi="en-US"/>
        </w:rPr>
        <w:t>to</w:t>
      </w:r>
      <w:r w:rsidR="0011288C">
        <w:rPr>
          <w:rFonts w:cstheme="minorHAnsi"/>
          <w:iCs/>
          <w:sz w:val="20"/>
          <w:lang w:bidi="en-US"/>
        </w:rPr>
        <w:t>-</w:t>
      </w:r>
      <w:r w:rsidRPr="00006DE3">
        <w:rPr>
          <w:rFonts w:cstheme="minorHAnsi"/>
          <w:iCs/>
          <w:sz w:val="20"/>
          <w:lang w:bidi="en-US"/>
        </w:rPr>
        <w:t xml:space="preserve">day basis. Objective </w:t>
      </w:r>
      <w:r w:rsidR="00531CB4" w:rsidRPr="00006DE3">
        <w:rPr>
          <w:rFonts w:cstheme="minorHAnsi"/>
          <w:iCs/>
          <w:sz w:val="20"/>
          <w:lang w:bidi="en-US"/>
        </w:rPr>
        <w:t xml:space="preserve">for preparing </w:t>
      </w:r>
      <w:r w:rsidRPr="00006DE3">
        <w:rPr>
          <w:rFonts w:cstheme="minorHAnsi"/>
          <w:iCs/>
          <w:sz w:val="20"/>
          <w:lang w:bidi="en-US"/>
        </w:rPr>
        <w:t xml:space="preserve">this document is to </w:t>
      </w:r>
      <w:r w:rsidR="00531CB4" w:rsidRPr="00006DE3">
        <w:rPr>
          <w:rFonts w:cstheme="minorHAnsi"/>
          <w:iCs/>
          <w:sz w:val="20"/>
          <w:lang w:bidi="en-US"/>
        </w:rPr>
        <w:t>capture c</w:t>
      </w:r>
      <w:r w:rsidR="00CD38C4">
        <w:rPr>
          <w:rFonts w:cstheme="minorHAnsi"/>
          <w:iCs/>
          <w:sz w:val="20"/>
          <w:lang w:bidi="en-US"/>
        </w:rPr>
        <w:t>omprehensive knowledge about “</w:t>
      </w:r>
      <w:proofErr w:type="spellStart"/>
      <w:r w:rsidR="00913500" w:rsidRPr="00913500">
        <w:rPr>
          <w:rFonts w:cstheme="minorHAnsi"/>
          <w:iCs/>
          <w:sz w:val="20"/>
          <w:lang w:bidi="en-US"/>
        </w:rPr>
        <w:t>Ecomm</w:t>
      </w:r>
      <w:proofErr w:type="spellEnd"/>
      <w:r w:rsidR="00913500" w:rsidRPr="00913500">
        <w:rPr>
          <w:rFonts w:cstheme="minorHAnsi"/>
          <w:iCs/>
          <w:sz w:val="20"/>
          <w:lang w:bidi="en-US"/>
        </w:rPr>
        <w:t xml:space="preserve"> </w:t>
      </w:r>
      <w:proofErr w:type="spellStart"/>
      <w:r w:rsidR="00913500" w:rsidRPr="00913500">
        <w:rPr>
          <w:rFonts w:cstheme="minorHAnsi"/>
          <w:iCs/>
          <w:sz w:val="20"/>
          <w:lang w:bidi="en-US"/>
        </w:rPr>
        <w:t>Contentful</w:t>
      </w:r>
      <w:proofErr w:type="spellEnd"/>
      <w:r w:rsidR="00913500" w:rsidRPr="00913500">
        <w:rPr>
          <w:rFonts w:cstheme="minorHAnsi"/>
          <w:iCs/>
          <w:sz w:val="20"/>
          <w:lang w:bidi="en-US"/>
        </w:rPr>
        <w:t xml:space="preserve"> CMS - APP Dev</w:t>
      </w:r>
      <w:r w:rsidR="00CD38C4">
        <w:rPr>
          <w:rFonts w:cstheme="minorHAnsi"/>
          <w:i/>
          <w:iCs/>
          <w:sz w:val="20"/>
          <w:lang w:bidi="en-US"/>
        </w:rPr>
        <w:t>”</w:t>
      </w:r>
      <w:r w:rsidRPr="00006DE3">
        <w:rPr>
          <w:rFonts w:cstheme="minorHAnsi"/>
          <w:iCs/>
          <w:sz w:val="20"/>
          <w:lang w:bidi="en-US"/>
        </w:rPr>
        <w:t xml:space="preserve"> </w:t>
      </w:r>
      <w:r w:rsidR="00531CB4" w:rsidRPr="00006DE3">
        <w:rPr>
          <w:rFonts w:cstheme="minorHAnsi"/>
          <w:iCs/>
          <w:sz w:val="20"/>
          <w:lang w:bidi="en-US"/>
        </w:rPr>
        <w:t>in single place. Thus, reducing effort of readers to refer multiple documents</w:t>
      </w:r>
      <w:r w:rsidRPr="00006DE3">
        <w:rPr>
          <w:rFonts w:cstheme="minorHAnsi"/>
          <w:iCs/>
          <w:sz w:val="20"/>
          <w:lang w:bidi="en-US"/>
        </w:rPr>
        <w:t xml:space="preserve"> </w:t>
      </w:r>
    </w:p>
    <w:p w14:paraId="0B9A479B" w14:textId="77777777" w:rsidR="00921024" w:rsidRPr="00006DE3" w:rsidRDefault="00431723" w:rsidP="00D64603">
      <w:pPr>
        <w:pStyle w:val="Style2"/>
        <w:spacing w:before="240"/>
        <w:ind w:left="-86" w:hanging="274"/>
        <w:rPr>
          <w:rFonts w:asciiTheme="minorHAnsi" w:hAnsiTheme="minorHAnsi" w:cstheme="minorHAnsi"/>
        </w:rPr>
      </w:pPr>
      <w:bookmarkStart w:id="2" w:name="_Toc172216293"/>
      <w:r w:rsidRPr="00006DE3">
        <w:rPr>
          <w:rFonts w:asciiTheme="minorHAnsi" w:hAnsiTheme="minorHAnsi" w:cstheme="minorHAnsi"/>
        </w:rPr>
        <w:t>S</w:t>
      </w:r>
      <w:r w:rsidR="004811E1" w:rsidRPr="00006DE3">
        <w:rPr>
          <w:rFonts w:asciiTheme="minorHAnsi" w:hAnsiTheme="minorHAnsi" w:cstheme="minorHAnsi"/>
        </w:rPr>
        <w:t>cope of Document</w:t>
      </w:r>
      <w:bookmarkEnd w:id="2"/>
    </w:p>
    <w:p w14:paraId="38B9BF27" w14:textId="22574190" w:rsidR="004811E1" w:rsidRPr="00006DE3" w:rsidRDefault="004811E1" w:rsidP="00D64603">
      <w:pPr>
        <w:spacing w:before="240"/>
        <w:ind w:left="-360"/>
        <w:rPr>
          <w:rFonts w:cstheme="minorHAnsi"/>
          <w:sz w:val="20"/>
          <w:szCs w:val="20"/>
        </w:rPr>
      </w:pPr>
      <w:r w:rsidRPr="00006DE3">
        <w:rPr>
          <w:rFonts w:cstheme="minorHAnsi"/>
          <w:sz w:val="20"/>
          <w:szCs w:val="20"/>
        </w:rPr>
        <w:t xml:space="preserve">This document covers the following for </w:t>
      </w:r>
      <w:r w:rsidRPr="00006DE3">
        <w:rPr>
          <w:rFonts w:cstheme="minorHAnsi"/>
          <w:i/>
          <w:sz w:val="20"/>
          <w:szCs w:val="20"/>
        </w:rPr>
        <w:t>&lt;&lt;</w:t>
      </w:r>
      <w:r w:rsidR="00B7564C" w:rsidRPr="00B7564C">
        <w:rPr>
          <w:rFonts w:cstheme="minorHAnsi"/>
          <w:iCs/>
          <w:sz w:val="20"/>
          <w:lang w:bidi="en-US"/>
        </w:rPr>
        <w:t xml:space="preserve"> </w:t>
      </w:r>
      <w:proofErr w:type="spellStart"/>
      <w:r w:rsidR="00B7564C" w:rsidRPr="00913500">
        <w:rPr>
          <w:rFonts w:cstheme="minorHAnsi"/>
          <w:iCs/>
          <w:sz w:val="20"/>
          <w:lang w:bidi="en-US"/>
        </w:rPr>
        <w:t>Ecomm</w:t>
      </w:r>
      <w:proofErr w:type="spellEnd"/>
      <w:r w:rsidR="00B7564C" w:rsidRPr="00913500">
        <w:rPr>
          <w:rFonts w:cstheme="minorHAnsi"/>
          <w:iCs/>
          <w:sz w:val="20"/>
          <w:lang w:bidi="en-US"/>
        </w:rPr>
        <w:t xml:space="preserve"> </w:t>
      </w:r>
      <w:proofErr w:type="spellStart"/>
      <w:r w:rsidR="00B7564C" w:rsidRPr="00913500">
        <w:rPr>
          <w:rFonts w:cstheme="minorHAnsi"/>
          <w:iCs/>
          <w:sz w:val="20"/>
          <w:lang w:bidi="en-US"/>
        </w:rPr>
        <w:t>Contentful</w:t>
      </w:r>
      <w:proofErr w:type="spellEnd"/>
      <w:r w:rsidR="00B7564C" w:rsidRPr="00913500">
        <w:rPr>
          <w:rFonts w:cstheme="minorHAnsi"/>
          <w:iCs/>
          <w:sz w:val="20"/>
          <w:lang w:bidi="en-US"/>
        </w:rPr>
        <w:t xml:space="preserve"> CMS - APP Dev</w:t>
      </w:r>
      <w:r w:rsidR="00B7564C" w:rsidRPr="00006DE3">
        <w:rPr>
          <w:rFonts w:cstheme="minorHAnsi"/>
          <w:i/>
          <w:sz w:val="20"/>
          <w:szCs w:val="20"/>
        </w:rPr>
        <w:t xml:space="preserve"> </w:t>
      </w:r>
      <w:r w:rsidRPr="00006DE3">
        <w:rPr>
          <w:rFonts w:cstheme="minorHAnsi"/>
          <w:i/>
          <w:sz w:val="20"/>
          <w:szCs w:val="20"/>
        </w:rPr>
        <w:t>&gt;&gt;</w:t>
      </w:r>
      <w:r w:rsidRPr="00006DE3">
        <w:rPr>
          <w:rFonts w:cstheme="minorHAnsi"/>
          <w:sz w:val="20"/>
          <w:szCs w:val="20"/>
        </w:rPr>
        <w:t xml:space="preserve"> ─</w:t>
      </w:r>
    </w:p>
    <w:p w14:paraId="3B00240F" w14:textId="2C1432BA" w:rsidR="00607937" w:rsidRPr="00607937" w:rsidRDefault="00607937" w:rsidP="00607937">
      <w:pPr>
        <w:pStyle w:val="ListParagraph"/>
        <w:numPr>
          <w:ilvl w:val="0"/>
          <w:numId w:val="6"/>
        </w:numPr>
        <w:rPr>
          <w:rFonts w:cstheme="minorHAnsi"/>
          <w:sz w:val="20"/>
          <w:szCs w:val="20"/>
        </w:rPr>
      </w:pPr>
      <w:r w:rsidRPr="00607937">
        <w:rPr>
          <w:rFonts w:cstheme="minorHAnsi"/>
          <w:sz w:val="20"/>
          <w:szCs w:val="20"/>
        </w:rPr>
        <w:t>Business</w:t>
      </w:r>
      <w:r>
        <w:rPr>
          <w:rFonts w:cstheme="minorHAnsi"/>
          <w:sz w:val="20"/>
          <w:szCs w:val="20"/>
        </w:rPr>
        <w:t>/</w:t>
      </w:r>
      <w:r w:rsidRPr="00607937">
        <w:rPr>
          <w:rFonts w:cstheme="minorHAnsi"/>
          <w:sz w:val="20"/>
          <w:szCs w:val="20"/>
        </w:rPr>
        <w:t>Functional Overview</w:t>
      </w:r>
    </w:p>
    <w:p w14:paraId="0F742DF7" w14:textId="6A642662" w:rsidR="00607937" w:rsidRPr="00607937" w:rsidRDefault="00607937" w:rsidP="00607937">
      <w:pPr>
        <w:pStyle w:val="ListParagraph"/>
        <w:numPr>
          <w:ilvl w:val="0"/>
          <w:numId w:val="6"/>
        </w:numPr>
        <w:rPr>
          <w:rFonts w:cstheme="minorHAnsi"/>
          <w:sz w:val="20"/>
          <w:szCs w:val="20"/>
        </w:rPr>
      </w:pPr>
      <w:r w:rsidRPr="00607937">
        <w:rPr>
          <w:rFonts w:cstheme="minorHAnsi"/>
          <w:sz w:val="20"/>
          <w:szCs w:val="20"/>
        </w:rPr>
        <w:t>Technical Overview</w:t>
      </w:r>
    </w:p>
    <w:p w14:paraId="77142063" w14:textId="1F217DBB" w:rsidR="00607937" w:rsidRPr="00607937" w:rsidRDefault="00607937" w:rsidP="00607937">
      <w:pPr>
        <w:pStyle w:val="ListParagraph"/>
        <w:numPr>
          <w:ilvl w:val="0"/>
          <w:numId w:val="6"/>
        </w:numPr>
        <w:rPr>
          <w:rFonts w:cstheme="minorHAnsi"/>
          <w:sz w:val="20"/>
          <w:szCs w:val="20"/>
        </w:rPr>
      </w:pPr>
      <w:r w:rsidRPr="00607937">
        <w:rPr>
          <w:rFonts w:cstheme="minorHAnsi"/>
          <w:sz w:val="20"/>
          <w:szCs w:val="20"/>
        </w:rPr>
        <w:t>Detailed Functionality, Technical Architecture, Interfaces &amp; Customizations</w:t>
      </w:r>
    </w:p>
    <w:p w14:paraId="5A2B76FD" w14:textId="719B506B" w:rsidR="00607937" w:rsidRPr="00607937" w:rsidRDefault="00607937" w:rsidP="00607937">
      <w:pPr>
        <w:pStyle w:val="ListParagraph"/>
        <w:numPr>
          <w:ilvl w:val="0"/>
          <w:numId w:val="6"/>
        </w:numPr>
        <w:rPr>
          <w:rFonts w:cstheme="minorHAnsi"/>
          <w:sz w:val="20"/>
          <w:szCs w:val="20"/>
        </w:rPr>
      </w:pPr>
      <w:r w:rsidRPr="00607937">
        <w:rPr>
          <w:rFonts w:cstheme="minorHAnsi"/>
          <w:sz w:val="20"/>
          <w:szCs w:val="20"/>
        </w:rPr>
        <w:t>Data Model, Data Flows &amp; Reporting</w:t>
      </w:r>
    </w:p>
    <w:p w14:paraId="5080C005" w14:textId="174E25FE" w:rsidR="00607937" w:rsidRPr="00607937" w:rsidRDefault="00607937" w:rsidP="00607937">
      <w:pPr>
        <w:pStyle w:val="ListParagraph"/>
        <w:numPr>
          <w:ilvl w:val="0"/>
          <w:numId w:val="6"/>
        </w:numPr>
        <w:rPr>
          <w:rFonts w:cstheme="minorHAnsi"/>
          <w:sz w:val="20"/>
          <w:szCs w:val="20"/>
        </w:rPr>
      </w:pPr>
      <w:r w:rsidRPr="00607937">
        <w:rPr>
          <w:rFonts w:cstheme="minorHAnsi"/>
          <w:sz w:val="20"/>
          <w:szCs w:val="20"/>
        </w:rPr>
        <w:t>Security, Batch Jobs and Other Non-ticketing Activities (including business events e.g</w:t>
      </w:r>
      <w:r w:rsidR="00795592" w:rsidRPr="00607937">
        <w:rPr>
          <w:rFonts w:cstheme="minorHAnsi"/>
          <w:sz w:val="20"/>
          <w:szCs w:val="20"/>
        </w:rPr>
        <w:t>.,</w:t>
      </w:r>
      <w:r w:rsidRPr="00607937">
        <w:rPr>
          <w:rFonts w:cstheme="minorHAnsi"/>
          <w:sz w:val="20"/>
          <w:szCs w:val="20"/>
        </w:rPr>
        <w:t xml:space="preserve"> PEC/YEC)</w:t>
      </w:r>
    </w:p>
    <w:p w14:paraId="7653602C" w14:textId="12FCB045" w:rsidR="00607937" w:rsidRPr="00607937" w:rsidRDefault="00607937" w:rsidP="00607937">
      <w:pPr>
        <w:pStyle w:val="ListParagraph"/>
        <w:numPr>
          <w:ilvl w:val="0"/>
          <w:numId w:val="6"/>
        </w:numPr>
        <w:rPr>
          <w:rFonts w:cstheme="minorHAnsi"/>
          <w:sz w:val="20"/>
          <w:szCs w:val="20"/>
        </w:rPr>
      </w:pPr>
      <w:r w:rsidRPr="00607937">
        <w:rPr>
          <w:rFonts w:cstheme="minorHAnsi"/>
          <w:sz w:val="20"/>
          <w:szCs w:val="20"/>
        </w:rPr>
        <w:t>End User Support</w:t>
      </w:r>
    </w:p>
    <w:p w14:paraId="2DE01D0E" w14:textId="033D52C3" w:rsidR="00607937" w:rsidRDefault="00607937" w:rsidP="00607937">
      <w:pPr>
        <w:pStyle w:val="ListParagraph"/>
        <w:numPr>
          <w:ilvl w:val="0"/>
          <w:numId w:val="6"/>
        </w:numPr>
        <w:rPr>
          <w:rFonts w:cstheme="minorHAnsi"/>
          <w:sz w:val="20"/>
          <w:szCs w:val="20"/>
        </w:rPr>
      </w:pPr>
      <w:r w:rsidRPr="00607937">
        <w:rPr>
          <w:rFonts w:cstheme="minorHAnsi"/>
          <w:sz w:val="20"/>
          <w:szCs w:val="20"/>
        </w:rPr>
        <w:t>Support Process</w:t>
      </w:r>
    </w:p>
    <w:p w14:paraId="1BC4393E" w14:textId="06B33530" w:rsidR="00607937" w:rsidRDefault="00607937" w:rsidP="00607937">
      <w:pPr>
        <w:pStyle w:val="ListParagraph"/>
        <w:numPr>
          <w:ilvl w:val="0"/>
          <w:numId w:val="6"/>
        </w:numPr>
        <w:rPr>
          <w:rFonts w:cstheme="minorHAnsi"/>
          <w:sz w:val="20"/>
          <w:szCs w:val="20"/>
        </w:rPr>
      </w:pPr>
      <w:r w:rsidRPr="00607937">
        <w:rPr>
          <w:rFonts w:cstheme="minorHAnsi"/>
          <w:sz w:val="20"/>
          <w:szCs w:val="20"/>
        </w:rPr>
        <w:t xml:space="preserve">AD </w:t>
      </w:r>
      <w:r w:rsidR="005536A0">
        <w:rPr>
          <w:rFonts w:cstheme="minorHAnsi"/>
          <w:sz w:val="20"/>
          <w:szCs w:val="20"/>
        </w:rPr>
        <w:t xml:space="preserve">&amp; Testing Services </w:t>
      </w:r>
    </w:p>
    <w:p w14:paraId="32548C29" w14:textId="77777777" w:rsidR="00D64603" w:rsidRPr="00006DE3" w:rsidRDefault="00D64603" w:rsidP="00D64603">
      <w:pPr>
        <w:pStyle w:val="Style2"/>
        <w:spacing w:before="240"/>
        <w:ind w:left="-86" w:hanging="274"/>
        <w:rPr>
          <w:rFonts w:asciiTheme="minorHAnsi" w:hAnsiTheme="minorHAnsi" w:cstheme="minorHAnsi"/>
        </w:rPr>
      </w:pPr>
      <w:bookmarkStart w:id="3" w:name="_Toc172216294"/>
      <w:r w:rsidRPr="00006DE3">
        <w:rPr>
          <w:rFonts w:asciiTheme="minorHAnsi" w:hAnsiTheme="minorHAnsi" w:cstheme="minorHAnsi"/>
        </w:rPr>
        <w:t>Audience</w:t>
      </w:r>
      <w:bookmarkEnd w:id="3"/>
    </w:p>
    <w:p w14:paraId="7091DA22" w14:textId="77777777" w:rsidR="00D64603" w:rsidRPr="00006DE3" w:rsidRDefault="00D64603" w:rsidP="00D64603">
      <w:pPr>
        <w:spacing w:after="0"/>
        <w:ind w:left="-450"/>
        <w:rPr>
          <w:rFonts w:cstheme="minorHAnsi"/>
          <w:sz w:val="20"/>
          <w:szCs w:val="20"/>
        </w:rPr>
      </w:pPr>
    </w:p>
    <w:p w14:paraId="266A3101" w14:textId="77777777" w:rsidR="00D64603" w:rsidRPr="00006DE3" w:rsidRDefault="00D64603" w:rsidP="00D64603">
      <w:pPr>
        <w:ind w:left="-450"/>
        <w:rPr>
          <w:rFonts w:cstheme="minorHAnsi"/>
          <w:sz w:val="20"/>
          <w:szCs w:val="20"/>
        </w:rPr>
      </w:pPr>
      <w:r w:rsidRPr="00006DE3">
        <w:rPr>
          <w:rFonts w:cstheme="minorHAnsi"/>
          <w:sz w:val="20"/>
          <w:szCs w:val="20"/>
        </w:rPr>
        <w:t>This document could be referred by following ─</w:t>
      </w:r>
    </w:p>
    <w:p w14:paraId="52E6C782" w14:textId="77777777" w:rsidR="00D64603" w:rsidRPr="00006DE3" w:rsidRDefault="00D64603" w:rsidP="00883474">
      <w:pPr>
        <w:pStyle w:val="ListParagraph"/>
        <w:numPr>
          <w:ilvl w:val="0"/>
          <w:numId w:val="8"/>
        </w:numPr>
        <w:ind w:left="360"/>
        <w:rPr>
          <w:rFonts w:cstheme="minorHAnsi"/>
          <w:sz w:val="20"/>
          <w:szCs w:val="20"/>
        </w:rPr>
      </w:pPr>
      <w:r w:rsidRPr="00006DE3">
        <w:rPr>
          <w:rFonts w:cstheme="minorHAnsi"/>
          <w:sz w:val="20"/>
          <w:szCs w:val="20"/>
        </w:rPr>
        <w:t>Project Manager</w:t>
      </w:r>
    </w:p>
    <w:p w14:paraId="7A809F63" w14:textId="77777777" w:rsidR="00D64603" w:rsidRPr="00006DE3" w:rsidRDefault="00D64603" w:rsidP="00883474">
      <w:pPr>
        <w:pStyle w:val="ListParagraph"/>
        <w:numPr>
          <w:ilvl w:val="0"/>
          <w:numId w:val="8"/>
        </w:numPr>
        <w:ind w:left="360"/>
        <w:rPr>
          <w:rFonts w:cstheme="minorHAnsi"/>
          <w:sz w:val="20"/>
          <w:szCs w:val="20"/>
        </w:rPr>
      </w:pPr>
      <w:r w:rsidRPr="00006DE3">
        <w:rPr>
          <w:rFonts w:cstheme="minorHAnsi"/>
          <w:sz w:val="20"/>
          <w:szCs w:val="20"/>
        </w:rPr>
        <w:t>Business Analyst</w:t>
      </w:r>
    </w:p>
    <w:p w14:paraId="336F9F03" w14:textId="77777777" w:rsidR="00D64603" w:rsidRPr="00006DE3" w:rsidRDefault="00D64603" w:rsidP="00883474">
      <w:pPr>
        <w:pStyle w:val="ListParagraph"/>
        <w:numPr>
          <w:ilvl w:val="0"/>
          <w:numId w:val="8"/>
        </w:numPr>
        <w:ind w:left="360"/>
        <w:rPr>
          <w:rFonts w:cstheme="minorHAnsi"/>
          <w:sz w:val="20"/>
          <w:szCs w:val="20"/>
        </w:rPr>
      </w:pPr>
      <w:r w:rsidRPr="00006DE3">
        <w:rPr>
          <w:rFonts w:cstheme="minorHAnsi"/>
          <w:sz w:val="20"/>
          <w:szCs w:val="20"/>
        </w:rPr>
        <w:t>Developers</w:t>
      </w:r>
    </w:p>
    <w:p w14:paraId="5C340E47" w14:textId="77777777" w:rsidR="00D64603" w:rsidRPr="00006DE3" w:rsidRDefault="00D64603" w:rsidP="00883474">
      <w:pPr>
        <w:pStyle w:val="ListParagraph"/>
        <w:numPr>
          <w:ilvl w:val="0"/>
          <w:numId w:val="8"/>
        </w:numPr>
        <w:ind w:left="360"/>
        <w:rPr>
          <w:rFonts w:cstheme="minorHAnsi"/>
          <w:sz w:val="20"/>
          <w:szCs w:val="20"/>
        </w:rPr>
      </w:pPr>
      <w:r w:rsidRPr="00006DE3">
        <w:rPr>
          <w:rFonts w:cstheme="minorHAnsi"/>
          <w:sz w:val="20"/>
          <w:szCs w:val="20"/>
        </w:rPr>
        <w:t>Testers</w:t>
      </w:r>
    </w:p>
    <w:p w14:paraId="5414B1FA" w14:textId="77777777" w:rsidR="00D64603" w:rsidRPr="00006DE3" w:rsidRDefault="00D64603" w:rsidP="00883474">
      <w:pPr>
        <w:pStyle w:val="ListParagraph"/>
        <w:numPr>
          <w:ilvl w:val="0"/>
          <w:numId w:val="8"/>
        </w:numPr>
        <w:ind w:left="360"/>
        <w:rPr>
          <w:rFonts w:cstheme="minorHAnsi"/>
          <w:sz w:val="20"/>
          <w:szCs w:val="20"/>
        </w:rPr>
      </w:pPr>
      <w:r w:rsidRPr="00006DE3">
        <w:rPr>
          <w:rFonts w:cstheme="minorHAnsi"/>
          <w:sz w:val="20"/>
          <w:szCs w:val="20"/>
        </w:rPr>
        <w:t>Support Personnel</w:t>
      </w:r>
    </w:p>
    <w:p w14:paraId="38FCAB26" w14:textId="77777777" w:rsidR="004811E1" w:rsidRPr="00006DE3" w:rsidRDefault="004811E1" w:rsidP="00D64603">
      <w:pPr>
        <w:pStyle w:val="ListParagraph"/>
        <w:ind w:left="360"/>
        <w:rPr>
          <w:rFonts w:cstheme="minorHAnsi"/>
          <w:sz w:val="20"/>
          <w:szCs w:val="20"/>
        </w:rPr>
      </w:pPr>
      <w:r w:rsidRPr="00006DE3">
        <w:rPr>
          <w:rFonts w:cstheme="minorHAnsi"/>
        </w:rPr>
        <w:br w:type="page"/>
      </w:r>
    </w:p>
    <w:p w14:paraId="503E96C9" w14:textId="77777777" w:rsidR="00D115C7" w:rsidRPr="00006DE3" w:rsidRDefault="006937F5" w:rsidP="004B42C8">
      <w:pPr>
        <w:pStyle w:val="Heading1"/>
        <w:tabs>
          <w:tab w:val="left" w:pos="0"/>
        </w:tabs>
        <w:ind w:left="0"/>
        <w:rPr>
          <w:rFonts w:asciiTheme="minorHAnsi" w:hAnsiTheme="minorHAnsi" w:cstheme="minorHAnsi"/>
        </w:rPr>
      </w:pPr>
      <w:bookmarkStart w:id="4" w:name="_Toc172216295"/>
      <w:r w:rsidRPr="00006DE3">
        <w:rPr>
          <w:rFonts w:asciiTheme="minorHAnsi" w:hAnsiTheme="minorHAnsi" w:cstheme="minorHAnsi"/>
        </w:rPr>
        <w:lastRenderedPageBreak/>
        <w:t>B</w:t>
      </w:r>
      <w:r w:rsidR="00A006F7" w:rsidRPr="00006DE3">
        <w:rPr>
          <w:rFonts w:asciiTheme="minorHAnsi" w:hAnsiTheme="minorHAnsi" w:cstheme="minorHAnsi"/>
        </w:rPr>
        <w:t>usiness Process Coverage and Functional Overview</w:t>
      </w:r>
      <w:bookmarkEnd w:id="4"/>
    </w:p>
    <w:p w14:paraId="61407483" w14:textId="77777777" w:rsidR="005536A0" w:rsidRDefault="005536A0" w:rsidP="004726AA">
      <w:pPr>
        <w:ind w:left="-360"/>
        <w:jc w:val="both"/>
        <w:rPr>
          <w:rFonts w:cstheme="minorHAnsi"/>
          <w:sz w:val="20"/>
          <w:szCs w:val="20"/>
        </w:rPr>
      </w:pPr>
    </w:p>
    <w:p w14:paraId="161C4352" w14:textId="77777777" w:rsidR="00BB5385" w:rsidRPr="00006DE3" w:rsidRDefault="00BB5385" w:rsidP="006D59F5">
      <w:pPr>
        <w:pStyle w:val="Style2"/>
        <w:spacing w:before="0"/>
        <w:ind w:left="-86" w:hanging="274"/>
        <w:rPr>
          <w:rFonts w:asciiTheme="minorHAnsi" w:hAnsiTheme="minorHAnsi" w:cstheme="minorHAnsi"/>
          <w:lang w:bidi="en-US"/>
        </w:rPr>
      </w:pPr>
      <w:bookmarkStart w:id="5" w:name="_Toc172216296"/>
      <w:r w:rsidRPr="00006DE3">
        <w:rPr>
          <w:rFonts w:asciiTheme="minorHAnsi" w:hAnsiTheme="minorHAnsi" w:cstheme="minorHAnsi"/>
          <w:lang w:bidi="en-US"/>
        </w:rPr>
        <w:t xml:space="preserve">Application </w:t>
      </w:r>
      <w:r w:rsidR="00B11B6A" w:rsidRPr="00006DE3">
        <w:rPr>
          <w:rFonts w:asciiTheme="minorHAnsi" w:hAnsiTheme="minorHAnsi" w:cstheme="minorHAnsi"/>
          <w:lang w:bidi="en-US"/>
        </w:rPr>
        <w:t>Business Context</w:t>
      </w:r>
      <w:bookmarkEnd w:id="5"/>
    </w:p>
    <w:p w14:paraId="5C812B4A" w14:textId="77777777" w:rsidR="00561330" w:rsidRDefault="00561330">
      <w:pPr>
        <w:ind w:left="360"/>
        <w:jc w:val="both"/>
        <w:rPr>
          <w:del w:id="6" w:author="Anuj Rajput" w:date="2024-07-11T16:28:00Z"/>
          <w:rFonts w:cstheme="minorHAnsi"/>
          <w:sz w:val="20"/>
          <w:szCs w:val="20"/>
        </w:rPr>
        <w:pPrChange w:id="7" w:author="Ramana Kunchala" w:date="2024-07-11T16:58:00Z" w16du:dateUtc="2024-07-11T11:28:00Z">
          <w:pPr>
            <w:jc w:val="both"/>
          </w:pPr>
        </w:pPrChange>
      </w:pPr>
    </w:p>
    <w:p w14:paraId="555FE6A5" w14:textId="560BAC87" w:rsidR="00916DF3" w:rsidRPr="00533634" w:rsidDel="00D24C79" w:rsidRDefault="00561330">
      <w:pPr>
        <w:ind w:left="360"/>
        <w:jc w:val="both"/>
        <w:rPr>
          <w:del w:id="8" w:author="Ramana Kunchala" w:date="2024-07-11T16:58:00Z" w16du:dateUtc="2024-07-11T11:28:00Z"/>
          <w:rFonts w:cstheme="minorHAnsi"/>
          <w:b/>
          <w:sz w:val="20"/>
          <w:szCs w:val="20"/>
        </w:rPr>
        <w:pPrChange w:id="9" w:author="Ramana Kunchala" w:date="2024-07-11T16:58:00Z" w16du:dateUtc="2024-07-11T11:28:00Z">
          <w:pPr>
            <w:jc w:val="both"/>
          </w:pPr>
        </w:pPrChange>
      </w:pPr>
      <w:del w:id="10" w:author="Ramana Kunchala" w:date="2024-07-10T18:31:00Z" w16du:dateUtc="2024-07-10T13:01:00Z">
        <w:r w:rsidDel="007D1B85">
          <w:rPr>
            <w:rFonts w:cstheme="minorHAnsi"/>
            <w:b/>
            <w:sz w:val="20"/>
            <w:szCs w:val="20"/>
          </w:rPr>
          <w:delText>Contentful and its Business applications</w:delText>
        </w:r>
        <w:r w:rsidR="00916DF3" w:rsidRPr="00533634" w:rsidDel="007D1B85">
          <w:rPr>
            <w:rFonts w:cstheme="minorHAnsi"/>
            <w:b/>
            <w:sz w:val="20"/>
            <w:szCs w:val="20"/>
          </w:rPr>
          <w:delText xml:space="preserve">: </w:delText>
        </w:r>
      </w:del>
    </w:p>
    <w:p w14:paraId="5C574704" w14:textId="366FF209" w:rsidR="005C200B" w:rsidDel="00D24C79" w:rsidRDefault="005C200B">
      <w:pPr>
        <w:ind w:left="360"/>
        <w:jc w:val="both"/>
        <w:rPr>
          <w:del w:id="11" w:author="Ramana Kunchala" w:date="2024-07-11T16:58:00Z" w16du:dateUtc="2024-07-11T11:28:00Z"/>
          <w:sz w:val="20"/>
          <w:szCs w:val="20"/>
        </w:rPr>
        <w:pPrChange w:id="12" w:author="Ramana Kunchala" w:date="2024-07-11T16:58:00Z" w16du:dateUtc="2024-07-11T11:28:00Z">
          <w:pPr>
            <w:pStyle w:val="ListParagraph"/>
            <w:ind w:left="360"/>
            <w:jc w:val="both"/>
          </w:pPr>
        </w:pPrChange>
      </w:pPr>
    </w:p>
    <w:p w14:paraId="5449A403" w14:textId="3BF09849" w:rsidR="22B81027" w:rsidDel="00771EF0" w:rsidRDefault="22B81027">
      <w:pPr>
        <w:ind w:left="360"/>
        <w:jc w:val="both"/>
        <w:rPr>
          <w:del w:id="13" w:author="Ramana Kunchala" w:date="2024-07-11T16:44:00Z" w16du:dateUtc="2024-07-11T11:14:00Z"/>
          <w:sz w:val="20"/>
          <w:szCs w:val="20"/>
          <w:highlight w:val="cyan"/>
        </w:rPr>
        <w:pPrChange w:id="14" w:author="Ramana Kunchala" w:date="2024-07-11T16:58:00Z" w16du:dateUtc="2024-07-11T11:28:00Z">
          <w:pPr>
            <w:pStyle w:val="ListParagraph"/>
            <w:ind w:left="360"/>
            <w:jc w:val="both"/>
          </w:pPr>
        </w:pPrChange>
      </w:pPr>
      <w:commentRangeStart w:id="15"/>
      <w:del w:id="16" w:author="Ramana Kunchala" w:date="2024-07-11T16:44:00Z" w16du:dateUtc="2024-07-11T11:14:00Z">
        <w:r w:rsidRPr="43E481B4" w:rsidDel="00771EF0">
          <w:rPr>
            <w:sz w:val="20"/>
            <w:szCs w:val="20"/>
            <w:highlight w:val="cyan"/>
          </w:rPr>
          <w:delText>Contentful CMS provides a flexible platform for managing content centrally and delivering it across various channels (websites, mobile apps, IoT devices) through GraphQL API.</w:delText>
        </w:r>
        <w:r w:rsidRPr="43E481B4" w:rsidDel="00771EF0">
          <w:rPr>
            <w:sz w:val="20"/>
            <w:szCs w:val="20"/>
          </w:rPr>
          <w:delText xml:space="preserve">                 </w:delText>
        </w:r>
      </w:del>
    </w:p>
    <w:p w14:paraId="46B0BF24" w14:textId="1C2AFE30" w:rsidR="22B81027" w:rsidDel="00771EF0" w:rsidRDefault="22B81027">
      <w:pPr>
        <w:ind w:left="360"/>
        <w:rPr>
          <w:del w:id="17" w:author="Ramana Kunchala" w:date="2024-07-11T16:44:00Z" w16du:dateUtc="2024-07-11T11:14:00Z"/>
          <w:sz w:val="20"/>
          <w:szCs w:val="20"/>
          <w:highlight w:val="cyan"/>
        </w:rPr>
        <w:pPrChange w:id="18" w:author="Ramana Kunchala" w:date="2024-07-11T16:58:00Z" w16du:dateUtc="2024-07-11T11:28:00Z">
          <w:pPr>
            <w:pStyle w:val="ListParagraph"/>
            <w:ind w:left="360"/>
            <w:jc w:val="both"/>
          </w:pPr>
        </w:pPrChange>
      </w:pPr>
      <w:del w:id="19" w:author="Ramana Kunchala" w:date="2024-07-11T16:44:00Z" w16du:dateUtc="2024-07-11T11:14:00Z">
        <w:r w:rsidRPr="43E481B4" w:rsidDel="00771EF0">
          <w:rPr>
            <w:sz w:val="20"/>
            <w:szCs w:val="20"/>
            <w:highlight w:val="cyan"/>
          </w:rPr>
          <w:delText>Contentful CMS is used to design and manage content models.</w:delText>
        </w:r>
        <w:r w:rsidRPr="43E481B4" w:rsidDel="00771EF0">
          <w:rPr>
            <w:sz w:val="20"/>
            <w:szCs w:val="20"/>
          </w:rPr>
          <w:delText xml:space="preserve">                                                     </w:delText>
        </w:r>
      </w:del>
    </w:p>
    <w:p w14:paraId="4424A96A" w14:textId="265D02F2" w:rsidR="22B81027" w:rsidDel="00771EF0" w:rsidRDefault="22B81027">
      <w:pPr>
        <w:ind w:left="360"/>
        <w:rPr>
          <w:del w:id="20" w:author="Ramana Kunchala" w:date="2024-07-11T16:44:00Z" w16du:dateUtc="2024-07-11T11:14:00Z"/>
          <w:sz w:val="20"/>
          <w:szCs w:val="20"/>
          <w:highlight w:val="cyan"/>
        </w:rPr>
        <w:pPrChange w:id="21" w:author="Ramana Kunchala" w:date="2024-07-11T16:58:00Z" w16du:dateUtc="2024-07-11T11:28:00Z">
          <w:pPr>
            <w:pStyle w:val="ListParagraph"/>
            <w:ind w:left="360"/>
            <w:jc w:val="both"/>
          </w:pPr>
        </w:pPrChange>
      </w:pPr>
      <w:del w:id="22" w:author="Ramana Kunchala" w:date="2024-07-11T16:44:00Z" w16du:dateUtc="2024-07-11T11:14:00Z">
        <w:r w:rsidRPr="43E481B4" w:rsidDel="00771EF0">
          <w:rPr>
            <w:sz w:val="20"/>
            <w:szCs w:val="20"/>
            <w:highlight w:val="cyan"/>
          </w:rPr>
          <w:delText>Contentful CMS is used to organize and manage content within spaces and environments.</w:delText>
        </w:r>
        <w:r w:rsidRPr="43E481B4" w:rsidDel="00771EF0">
          <w:rPr>
            <w:sz w:val="20"/>
            <w:szCs w:val="20"/>
          </w:rPr>
          <w:delText xml:space="preserve">    </w:delText>
        </w:r>
      </w:del>
    </w:p>
    <w:p w14:paraId="2ADC428C" w14:textId="1189D024" w:rsidR="22B81027" w:rsidDel="00771EF0" w:rsidRDefault="22B81027">
      <w:pPr>
        <w:ind w:left="360"/>
        <w:rPr>
          <w:del w:id="23" w:author="Ramana Kunchala" w:date="2024-07-11T16:44:00Z" w16du:dateUtc="2024-07-11T11:14:00Z"/>
          <w:sz w:val="20"/>
          <w:szCs w:val="20"/>
        </w:rPr>
        <w:pPrChange w:id="24" w:author="Ramana Kunchala" w:date="2024-07-11T16:58:00Z" w16du:dateUtc="2024-07-11T11:28:00Z">
          <w:pPr>
            <w:pStyle w:val="ListParagraph"/>
            <w:ind w:left="360"/>
            <w:jc w:val="both"/>
          </w:pPr>
        </w:pPrChange>
      </w:pPr>
      <w:del w:id="25" w:author="Ramana Kunchala" w:date="2024-07-11T16:44:00Z" w16du:dateUtc="2024-07-11T11:14:00Z">
        <w:r w:rsidRPr="43E481B4" w:rsidDel="00771EF0">
          <w:rPr>
            <w:sz w:val="20"/>
            <w:szCs w:val="20"/>
            <w:highlight w:val="cyan"/>
          </w:rPr>
          <w:delText>Contentful CMS is used to define and configure content types and fields.</w:delText>
        </w:r>
        <w:r w:rsidRPr="43E481B4" w:rsidDel="00771EF0">
          <w:rPr>
            <w:sz w:val="20"/>
            <w:szCs w:val="20"/>
          </w:rPr>
          <w:delText xml:space="preserve">  </w:delText>
        </w:r>
        <w:commentRangeEnd w:id="15"/>
        <w:r w:rsidR="006D7FC1" w:rsidDel="00771EF0">
          <w:rPr>
            <w:rStyle w:val="CommentReference"/>
          </w:rPr>
          <w:commentReference w:id="15"/>
        </w:r>
      </w:del>
    </w:p>
    <w:p w14:paraId="1D7EED0E" w14:textId="57CFCAFC" w:rsidR="00561330" w:rsidDel="00D24C79" w:rsidRDefault="00561330">
      <w:pPr>
        <w:ind w:left="360"/>
        <w:rPr>
          <w:del w:id="26" w:author="Ramana Kunchala" w:date="2024-07-11T16:58:00Z" w16du:dateUtc="2024-07-11T11:28:00Z"/>
          <w:rFonts w:cstheme="minorHAnsi"/>
          <w:sz w:val="20"/>
          <w:szCs w:val="20"/>
        </w:rPr>
        <w:pPrChange w:id="27" w:author="Ramana Kunchala" w:date="2024-07-11T16:58:00Z" w16du:dateUtc="2024-07-11T11:28:00Z">
          <w:pPr>
            <w:pStyle w:val="ListParagraph"/>
            <w:ind w:left="360"/>
            <w:jc w:val="both"/>
          </w:pPr>
        </w:pPrChange>
      </w:pPr>
    </w:p>
    <w:p w14:paraId="7C5339FE" w14:textId="77777777" w:rsidR="009A3179" w:rsidRDefault="009A3179" w:rsidP="009A3179">
      <w:pPr>
        <w:pStyle w:val="ListParagraph"/>
        <w:ind w:left="360"/>
        <w:jc w:val="both"/>
        <w:rPr>
          <w:rFonts w:cstheme="minorHAnsi"/>
          <w:sz w:val="20"/>
          <w:szCs w:val="20"/>
        </w:rPr>
      </w:pPr>
    </w:p>
    <w:p w14:paraId="02B78D49" w14:textId="49206F1B" w:rsidR="00561330" w:rsidRDefault="00561330" w:rsidP="00561330">
      <w:pPr>
        <w:pStyle w:val="ListParagraph"/>
        <w:numPr>
          <w:ilvl w:val="0"/>
          <w:numId w:val="11"/>
        </w:numPr>
        <w:jc w:val="both"/>
        <w:rPr>
          <w:ins w:id="28" w:author="Ramana Kunchala" w:date="2024-07-11T16:43:00Z" w16du:dateUtc="2024-07-11T11:13:00Z"/>
          <w:rFonts w:cstheme="minorHAnsi"/>
          <w:sz w:val="20"/>
          <w:szCs w:val="20"/>
        </w:rPr>
      </w:pPr>
      <w:r w:rsidRPr="00006DE3">
        <w:rPr>
          <w:rFonts w:cstheme="minorHAnsi"/>
          <w:sz w:val="20"/>
          <w:szCs w:val="20"/>
        </w:rPr>
        <w:t>Understanding of overall business and domain overview and</w:t>
      </w:r>
      <w:r>
        <w:rPr>
          <w:rFonts w:cstheme="minorHAnsi"/>
          <w:sz w:val="20"/>
          <w:szCs w:val="20"/>
        </w:rPr>
        <w:t xml:space="preserve"> application's business context.</w:t>
      </w:r>
    </w:p>
    <w:p w14:paraId="5FDFC51E" w14:textId="3C48A8BE" w:rsidR="00F43A1B" w:rsidRDefault="00814D1F" w:rsidP="009A3179">
      <w:pPr>
        <w:pStyle w:val="ListParagraph"/>
        <w:numPr>
          <w:ilvl w:val="1"/>
          <w:numId w:val="11"/>
        </w:numPr>
        <w:jc w:val="both"/>
        <w:rPr>
          <w:ins w:id="29" w:author="Ramana Kunchala" w:date="2024-07-11T17:03:00Z" w16du:dateUtc="2024-07-11T11:33:00Z"/>
          <w:rFonts w:cstheme="minorHAnsi"/>
          <w:sz w:val="20"/>
          <w:szCs w:val="20"/>
        </w:rPr>
      </w:pPr>
      <w:del w:id="30" w:author="Ramana Kunchala" w:date="2024-07-11T17:03:00Z" w16du:dateUtc="2024-07-11T11:33:00Z">
        <w:r w:rsidRPr="00E17B03" w:rsidDel="004E44E1">
          <w:rPr>
            <w:rFonts w:cstheme="minorHAnsi"/>
            <w:sz w:val="20"/>
            <w:szCs w:val="20"/>
          </w:rPr>
          <w:delText xml:space="preserve">Keurig Dr Pepper is a leading beverage company in NA. With a portfolio of more than 125 owned, licensed partner’s brands. They have their own brewers and </w:delText>
        </w:r>
      </w:del>
      <w:del w:id="31" w:author="Ramana Kunchala" w:date="2024-07-11T16:44:00Z" w16du:dateUtc="2024-07-11T11:14:00Z">
        <w:r w:rsidRPr="00E17B03" w:rsidDel="004E486E">
          <w:rPr>
            <w:rFonts w:cstheme="minorHAnsi"/>
            <w:sz w:val="20"/>
            <w:szCs w:val="20"/>
          </w:rPr>
          <w:delText>pod</w:delText>
        </w:r>
      </w:del>
      <w:del w:id="32" w:author="Ramana Kunchala" w:date="2024-07-11T17:03:00Z" w16du:dateUtc="2024-07-11T11:33:00Z">
        <w:r w:rsidRPr="00E17B03" w:rsidDel="004E44E1">
          <w:rPr>
            <w:rFonts w:cstheme="minorHAnsi"/>
            <w:sz w:val="20"/>
            <w:szCs w:val="20"/>
          </w:rPr>
          <w:delText xml:space="preserve">s. Dealing with brewer’s/pods data and we have two entities </w:delText>
        </w:r>
      </w:del>
      <w:del w:id="33" w:author="Ramana Kunchala" w:date="2024-07-11T16:52:00Z" w16du:dateUtc="2024-07-11T11:22:00Z">
        <w:r w:rsidRPr="00E17B03" w:rsidDel="00E16DEE">
          <w:rPr>
            <w:rFonts w:cstheme="minorHAnsi"/>
            <w:sz w:val="20"/>
            <w:szCs w:val="20"/>
          </w:rPr>
          <w:delText xml:space="preserve">data </w:delText>
        </w:r>
      </w:del>
      <w:del w:id="34" w:author="Ramana Kunchala" w:date="2024-07-11T17:03:00Z" w16du:dateUtc="2024-07-11T11:33:00Z">
        <w:r w:rsidRPr="00E17B03" w:rsidDel="004E44E1">
          <w:rPr>
            <w:rFonts w:cstheme="minorHAnsi"/>
            <w:sz w:val="20"/>
            <w:szCs w:val="20"/>
          </w:rPr>
          <w:delText xml:space="preserve">one </w:delText>
        </w:r>
      </w:del>
      <w:del w:id="35" w:author="Ramana Kunchala" w:date="2024-07-11T16:53:00Z" w16du:dateUtc="2024-07-11T11:23:00Z">
        <w:r w:rsidRPr="00E17B03" w:rsidDel="00AA1E5E">
          <w:rPr>
            <w:rFonts w:cstheme="minorHAnsi"/>
            <w:sz w:val="20"/>
            <w:szCs w:val="20"/>
          </w:rPr>
          <w:delText>is</w:delText>
        </w:r>
      </w:del>
      <w:del w:id="36" w:author="Ramana Kunchala" w:date="2024-07-11T17:03:00Z" w16du:dateUtc="2024-07-11T11:33:00Z">
        <w:r w:rsidRPr="00E17B03" w:rsidDel="004E44E1">
          <w:rPr>
            <w:rFonts w:cstheme="minorHAnsi"/>
            <w:sz w:val="20"/>
            <w:szCs w:val="20"/>
          </w:rPr>
          <w:delText xml:space="preserve"> US </w:delText>
        </w:r>
      </w:del>
      <w:del w:id="37" w:author="Ramana Kunchala" w:date="2024-07-11T16:53:00Z" w16du:dateUtc="2024-07-11T11:23:00Z">
        <w:r w:rsidRPr="00E17B03" w:rsidDel="00AA1E5E">
          <w:rPr>
            <w:rFonts w:cstheme="minorHAnsi"/>
            <w:sz w:val="20"/>
            <w:szCs w:val="20"/>
          </w:rPr>
          <w:delText>&amp;</w:delText>
        </w:r>
      </w:del>
      <w:del w:id="38" w:author="Ramana Kunchala" w:date="2024-07-11T17:03:00Z" w16du:dateUtc="2024-07-11T11:33:00Z">
        <w:r w:rsidRPr="00E17B03" w:rsidDel="004E44E1">
          <w:rPr>
            <w:rFonts w:cstheme="minorHAnsi"/>
            <w:sz w:val="20"/>
            <w:szCs w:val="20"/>
          </w:rPr>
          <w:delText xml:space="preserve"> C</w:delText>
        </w:r>
      </w:del>
      <w:del w:id="39" w:author="Ramana Kunchala" w:date="2024-07-11T16:53:00Z" w16du:dateUtc="2024-07-11T11:23:00Z">
        <w:r w:rsidRPr="00E17B03" w:rsidDel="00AA1E5E">
          <w:rPr>
            <w:rFonts w:cstheme="minorHAnsi"/>
            <w:sz w:val="20"/>
            <w:szCs w:val="20"/>
          </w:rPr>
          <w:delText>A</w:delText>
        </w:r>
      </w:del>
      <w:del w:id="40" w:author="Ramana Kunchala" w:date="2024-07-11T17:03:00Z" w16du:dateUtc="2024-07-11T11:33:00Z">
        <w:r w:rsidRPr="00E17B03" w:rsidDel="004E44E1">
          <w:rPr>
            <w:rFonts w:cstheme="minorHAnsi"/>
            <w:sz w:val="20"/>
            <w:szCs w:val="20"/>
          </w:rPr>
          <w:delText>.</w:delText>
        </w:r>
      </w:del>
      <w:del w:id="41" w:author="Ramana Kunchala" w:date="2024-07-11T16:58:00Z" w16du:dateUtc="2024-07-11T11:28:00Z">
        <w:r w:rsidRPr="00E17B03" w:rsidDel="00D24C79">
          <w:rPr>
            <w:rFonts w:cstheme="minorHAnsi"/>
            <w:sz w:val="20"/>
            <w:szCs w:val="20"/>
          </w:rPr>
          <w:delText xml:space="preserve"> By using these data tracking the business for each entity.</w:delText>
        </w:r>
      </w:del>
      <w:del w:id="42" w:author="Ramana Kunchala" w:date="2024-07-11T17:03:00Z" w16du:dateUtc="2024-07-11T11:33:00Z">
        <w:r w:rsidRPr="00E17B03" w:rsidDel="004E44E1">
          <w:rPr>
            <w:rFonts w:cstheme="minorHAnsi"/>
            <w:sz w:val="20"/>
            <w:szCs w:val="20"/>
          </w:rPr>
          <w:delText xml:space="preserve"> </w:delText>
        </w:r>
      </w:del>
      <w:ins w:id="43" w:author="Ramana Kunchala" w:date="2024-07-11T17:02:00Z" w16du:dateUtc="2024-07-11T11:32:00Z">
        <w:r w:rsidR="00F43A1B" w:rsidRPr="00E7619E">
          <w:rPr>
            <w:rFonts w:cstheme="minorHAnsi"/>
            <w:sz w:val="20"/>
            <w:szCs w:val="20"/>
            <w:rPrChange w:id="44" w:author="Ramana Kunchala" w:date="2024-07-11T17:02:00Z" w16du:dateUtc="2024-07-11T11:32:00Z">
              <w:rPr>
                <w:rFonts w:ascii="Arial" w:hAnsi="Arial" w:cs="Arial"/>
                <w:color w:val="443738"/>
                <w:sz w:val="27"/>
                <w:szCs w:val="27"/>
              </w:rPr>
            </w:rPrChange>
          </w:rPr>
          <w:t>Keurig Dr Pepper is a leading beverage company in North America, with a portfolio of more than 125 owned, licensed and partners brands and powerful distribution capabilities to provide a beverage for every need, anytime, anywhere.</w:t>
        </w:r>
      </w:ins>
    </w:p>
    <w:p w14:paraId="028EA93F" w14:textId="05F68D18" w:rsidR="004E44E1" w:rsidRDefault="004E44E1" w:rsidP="00814D1F">
      <w:pPr>
        <w:pStyle w:val="ListParagraph"/>
        <w:numPr>
          <w:ilvl w:val="1"/>
          <w:numId w:val="11"/>
        </w:numPr>
        <w:jc w:val="both"/>
        <w:rPr>
          <w:rFonts w:cstheme="minorHAnsi"/>
          <w:sz w:val="20"/>
          <w:szCs w:val="20"/>
        </w:rPr>
      </w:pPr>
      <w:ins w:id="45" w:author="Ramana Kunchala" w:date="2024-07-11T17:03:00Z" w16du:dateUtc="2024-07-11T11:33:00Z">
        <w:r w:rsidRPr="004E44E1">
          <w:rPr>
            <w:rFonts w:cstheme="minorHAnsi"/>
            <w:sz w:val="20"/>
            <w:szCs w:val="20"/>
            <w:rPrChange w:id="46" w:author="Ramana Kunchala" w:date="2024-07-11T17:03:00Z" w16du:dateUtc="2024-07-11T11:33:00Z">
              <w:rPr>
                <w:rFonts w:ascii="IBM Plex Sans" w:hAnsi="IBM Plex Sans"/>
                <w:color w:val="595959"/>
                <w:shd w:val="clear" w:color="auto" w:fill="FFFFFF"/>
              </w:rPr>
            </w:rPrChange>
          </w:rPr>
          <w:t xml:space="preserve">The company’s product portfolio includes coffees, carbonated soft drinks, ready-to-drink tea, water, juices, and juice drinks and mixers. KDP markets its products under Dr Pepper, Snapple, Keurig, Green Mountain, Donut Shop, Van </w:t>
        </w:r>
        <w:proofErr w:type="spellStart"/>
        <w:r w:rsidRPr="004E44E1">
          <w:rPr>
            <w:rFonts w:cstheme="minorHAnsi"/>
            <w:sz w:val="20"/>
            <w:szCs w:val="20"/>
            <w:rPrChange w:id="47" w:author="Ramana Kunchala" w:date="2024-07-11T17:03:00Z" w16du:dateUtc="2024-07-11T11:33:00Z">
              <w:rPr>
                <w:rFonts w:ascii="IBM Plex Sans" w:hAnsi="IBM Plex Sans"/>
                <w:color w:val="595959"/>
                <w:shd w:val="clear" w:color="auto" w:fill="FFFFFF"/>
              </w:rPr>
            </w:rPrChange>
          </w:rPr>
          <w:t>Houtte</w:t>
        </w:r>
        <w:proofErr w:type="spellEnd"/>
        <w:r w:rsidRPr="004E44E1">
          <w:rPr>
            <w:rFonts w:cstheme="minorHAnsi"/>
            <w:sz w:val="20"/>
            <w:szCs w:val="20"/>
            <w:rPrChange w:id="48" w:author="Ramana Kunchala" w:date="2024-07-11T17:03:00Z" w16du:dateUtc="2024-07-11T11:33:00Z">
              <w:rPr>
                <w:rFonts w:ascii="IBM Plex Sans" w:hAnsi="IBM Plex Sans"/>
                <w:color w:val="595959"/>
                <w:shd w:val="clear" w:color="auto" w:fill="FFFFFF"/>
              </w:rPr>
            </w:rPrChange>
          </w:rPr>
          <w:t>, REVV, and Mott's brand names</w:t>
        </w:r>
      </w:ins>
    </w:p>
    <w:p w14:paraId="2FE15FC6" w14:textId="6ADC5A18" w:rsidR="00561330" w:rsidRDefault="00561330" w:rsidP="00561330">
      <w:pPr>
        <w:pStyle w:val="ListParagraph"/>
        <w:numPr>
          <w:ilvl w:val="0"/>
          <w:numId w:val="11"/>
        </w:numPr>
        <w:jc w:val="both"/>
        <w:rPr>
          <w:ins w:id="49" w:author="Ramana Kunchala" w:date="2024-07-11T16:45:00Z" w16du:dateUtc="2024-07-11T11:15:00Z"/>
          <w:rFonts w:cstheme="minorHAnsi"/>
          <w:sz w:val="20"/>
          <w:szCs w:val="20"/>
        </w:rPr>
      </w:pPr>
      <w:r w:rsidRPr="00006DE3">
        <w:rPr>
          <w:rFonts w:cstheme="minorHAnsi"/>
          <w:sz w:val="20"/>
          <w:szCs w:val="20"/>
        </w:rPr>
        <w:t>Understanding of bus</w:t>
      </w:r>
      <w:r>
        <w:rPr>
          <w:rFonts w:cstheme="minorHAnsi"/>
          <w:sz w:val="20"/>
          <w:szCs w:val="20"/>
        </w:rPr>
        <w:t>iness Si</w:t>
      </w:r>
      <w:r w:rsidRPr="00561330">
        <w:rPr>
          <w:rFonts w:cstheme="minorHAnsi"/>
          <w:sz w:val="20"/>
          <w:szCs w:val="20"/>
        </w:rPr>
        <w:t>tes &amp; Apps Functional Requirements</w:t>
      </w:r>
      <w:r>
        <w:rPr>
          <w:rFonts w:cstheme="minorHAnsi"/>
          <w:sz w:val="20"/>
          <w:szCs w:val="20"/>
        </w:rPr>
        <w:t xml:space="preserve">. </w:t>
      </w:r>
    </w:p>
    <w:p w14:paraId="1FA6EF45" w14:textId="58C074B1" w:rsidR="00E23BB3" w:rsidRDefault="00B314EF" w:rsidP="00E23BB3">
      <w:pPr>
        <w:pStyle w:val="ListParagraph"/>
        <w:numPr>
          <w:ilvl w:val="1"/>
          <w:numId w:val="11"/>
        </w:numPr>
        <w:jc w:val="both"/>
        <w:rPr>
          <w:ins w:id="50" w:author="Ramana Kunchala" w:date="2024-07-11T16:54:00Z" w16du:dateUtc="2024-07-11T11:24:00Z"/>
          <w:rFonts w:cstheme="minorHAnsi"/>
          <w:sz w:val="20"/>
          <w:szCs w:val="20"/>
        </w:rPr>
      </w:pPr>
      <w:r>
        <w:rPr>
          <w:rFonts w:cstheme="minorHAnsi"/>
          <w:sz w:val="20"/>
          <w:szCs w:val="20"/>
        </w:rPr>
        <w:t xml:space="preserve">There are two </w:t>
      </w:r>
      <w:ins w:id="51" w:author="Ramana Kunchala" w:date="2024-07-11T17:08:00Z" w16du:dateUtc="2024-07-11T11:38:00Z">
        <w:r w:rsidR="00701C3D">
          <w:rPr>
            <w:rFonts w:cstheme="minorHAnsi"/>
            <w:sz w:val="20"/>
            <w:szCs w:val="20"/>
          </w:rPr>
          <w:t xml:space="preserve">B2C </w:t>
        </w:r>
      </w:ins>
      <w:r>
        <w:rPr>
          <w:rFonts w:cstheme="minorHAnsi"/>
          <w:sz w:val="20"/>
          <w:szCs w:val="20"/>
        </w:rPr>
        <w:t xml:space="preserve">websites </w:t>
      </w:r>
      <w:del w:id="52" w:author="Ramana Kunchala" w:date="2024-07-11T16:53:00Z">
        <w:r w:rsidDel="00B314EF">
          <w:rPr>
            <w:rFonts w:cstheme="minorHAnsi"/>
            <w:sz w:val="20"/>
            <w:szCs w:val="20"/>
          </w:rPr>
          <w:delText xml:space="preserve">like </w:delText>
        </w:r>
      </w:del>
      <w:ins w:id="53" w:author="Ramana Kunchala" w:date="2024-07-11T16:54:00Z" w16du:dateUtc="2024-07-11T11:24:00Z">
        <w:r w:rsidR="00EF6CB8">
          <w:rPr>
            <w:rFonts w:cstheme="minorHAnsi"/>
            <w:sz w:val="20"/>
            <w:szCs w:val="20"/>
          </w:rPr>
          <w:t xml:space="preserve">such as </w:t>
        </w:r>
      </w:ins>
      <w:r>
        <w:rPr>
          <w:rFonts w:cstheme="minorHAnsi"/>
          <w:sz w:val="20"/>
          <w:szCs w:val="20"/>
        </w:rPr>
        <w:t xml:space="preserve">Keurig.com </w:t>
      </w:r>
      <w:ins w:id="54" w:author="Ramana Kunchala" w:date="2024-07-11T16:54:00Z" w16du:dateUtc="2024-07-11T11:24:00Z">
        <w:r w:rsidR="00A73486">
          <w:rPr>
            <w:rFonts w:cstheme="minorHAnsi"/>
            <w:sz w:val="20"/>
            <w:szCs w:val="20"/>
          </w:rPr>
          <w:t>for</w:t>
        </w:r>
        <w:r w:rsidR="00046AA9">
          <w:rPr>
            <w:rFonts w:cstheme="minorHAnsi"/>
            <w:sz w:val="20"/>
            <w:szCs w:val="20"/>
          </w:rPr>
          <w:t xml:space="preserve"> NA </w:t>
        </w:r>
      </w:ins>
      <w:r>
        <w:rPr>
          <w:rFonts w:cstheme="minorHAnsi"/>
          <w:sz w:val="20"/>
          <w:szCs w:val="20"/>
        </w:rPr>
        <w:t>and Keurig.</w:t>
      </w:r>
      <w:ins w:id="55" w:author="Ramana Kunchala" w:date="2024-07-11T16:54:00Z" w16du:dateUtc="2024-07-11T11:24:00Z">
        <w:r w:rsidR="00A73486">
          <w:rPr>
            <w:rFonts w:cstheme="minorHAnsi"/>
            <w:sz w:val="20"/>
            <w:szCs w:val="20"/>
          </w:rPr>
          <w:t xml:space="preserve">ca for </w:t>
        </w:r>
        <w:r w:rsidR="00694E9D">
          <w:rPr>
            <w:rFonts w:cstheme="minorHAnsi"/>
            <w:sz w:val="20"/>
            <w:szCs w:val="20"/>
          </w:rPr>
          <w:t>Canada</w:t>
        </w:r>
      </w:ins>
      <w:del w:id="56" w:author="Ramana Kunchala" w:date="2024-07-11T16:54:00Z">
        <w:r w:rsidDel="00046AA9">
          <w:rPr>
            <w:rFonts w:cstheme="minorHAnsi"/>
            <w:sz w:val="20"/>
            <w:szCs w:val="20"/>
          </w:rPr>
          <w:delText>CA</w:delText>
        </w:r>
      </w:del>
    </w:p>
    <w:p w14:paraId="70E5908D" w14:textId="6066AC91" w:rsidR="00694E9D" w:rsidRDefault="00C07468" w:rsidP="00E23BB3">
      <w:pPr>
        <w:pStyle w:val="ListParagraph"/>
        <w:numPr>
          <w:ilvl w:val="1"/>
          <w:numId w:val="11"/>
        </w:numPr>
        <w:jc w:val="both"/>
        <w:rPr>
          <w:ins w:id="57" w:author="Ramana Kunchala" w:date="2024-07-11T16:55:00Z" w16du:dateUtc="2024-07-11T11:25:00Z"/>
          <w:rFonts w:cstheme="minorHAnsi"/>
          <w:sz w:val="20"/>
          <w:szCs w:val="20"/>
        </w:rPr>
      </w:pPr>
      <w:ins w:id="58" w:author="Ramana Kunchala" w:date="2024-07-11T16:55:00Z" w16du:dateUtc="2024-07-11T11:25:00Z">
        <w:r>
          <w:rPr>
            <w:rFonts w:cstheme="minorHAnsi"/>
            <w:sz w:val="20"/>
            <w:szCs w:val="20"/>
          </w:rPr>
          <w:t xml:space="preserve">There are Mobile Apps </w:t>
        </w:r>
        <w:r w:rsidR="003B41E5">
          <w:rPr>
            <w:rFonts w:cstheme="minorHAnsi"/>
            <w:sz w:val="20"/>
            <w:szCs w:val="20"/>
          </w:rPr>
          <w:t xml:space="preserve">with </w:t>
        </w:r>
        <w:r w:rsidR="0085200A">
          <w:rPr>
            <w:rFonts w:cstheme="minorHAnsi"/>
            <w:sz w:val="20"/>
            <w:szCs w:val="20"/>
          </w:rPr>
          <w:t>subset of Sites</w:t>
        </w:r>
        <w:r w:rsidR="003B41E5">
          <w:rPr>
            <w:rFonts w:cstheme="minorHAnsi"/>
            <w:sz w:val="20"/>
            <w:szCs w:val="20"/>
          </w:rPr>
          <w:t xml:space="preserve"> functionalities</w:t>
        </w:r>
      </w:ins>
    </w:p>
    <w:p w14:paraId="769B6B1B" w14:textId="3EC6A78C" w:rsidR="0085200A" w:rsidRPr="00561330" w:rsidRDefault="0085200A">
      <w:pPr>
        <w:pStyle w:val="ListParagraph"/>
        <w:numPr>
          <w:ilvl w:val="1"/>
          <w:numId w:val="11"/>
        </w:numPr>
        <w:jc w:val="both"/>
        <w:rPr>
          <w:rFonts w:cstheme="minorHAnsi"/>
          <w:sz w:val="20"/>
          <w:szCs w:val="20"/>
        </w:rPr>
        <w:pPrChange w:id="59" w:author="Ramana Kunchala" w:date="2024-07-11T16:45:00Z" w16du:dateUtc="2024-07-11T11:15:00Z">
          <w:pPr>
            <w:pStyle w:val="ListParagraph"/>
            <w:numPr>
              <w:numId w:val="11"/>
            </w:numPr>
            <w:ind w:left="360" w:hanging="360"/>
            <w:jc w:val="both"/>
          </w:pPr>
        </w:pPrChange>
      </w:pPr>
      <w:ins w:id="60" w:author="Ramana Kunchala" w:date="2024-07-11T16:55:00Z" w16du:dateUtc="2024-07-11T11:25:00Z">
        <w:r>
          <w:rPr>
            <w:rFonts w:cstheme="minorHAnsi"/>
            <w:sz w:val="20"/>
            <w:szCs w:val="20"/>
          </w:rPr>
          <w:t xml:space="preserve">Sites and </w:t>
        </w:r>
      </w:ins>
      <w:ins w:id="61" w:author="Ramana Kunchala" w:date="2024-07-11T16:56:00Z" w16du:dateUtc="2024-07-11T11:26:00Z">
        <w:r w:rsidR="00634203">
          <w:rPr>
            <w:rFonts w:cstheme="minorHAnsi"/>
            <w:sz w:val="20"/>
            <w:szCs w:val="20"/>
          </w:rPr>
          <w:t xml:space="preserve">Mobile Apps share </w:t>
        </w:r>
        <w:r w:rsidR="00B34224">
          <w:rPr>
            <w:rFonts w:cstheme="minorHAnsi"/>
            <w:sz w:val="20"/>
            <w:szCs w:val="20"/>
          </w:rPr>
          <w:t xml:space="preserve">common content for articles and Recipes from </w:t>
        </w:r>
        <w:proofErr w:type="spellStart"/>
        <w:r w:rsidR="00B34224">
          <w:rPr>
            <w:rFonts w:cstheme="minorHAnsi"/>
            <w:sz w:val="20"/>
            <w:szCs w:val="20"/>
          </w:rPr>
          <w:t>Contentful</w:t>
        </w:r>
      </w:ins>
      <w:proofErr w:type="spellEnd"/>
    </w:p>
    <w:p w14:paraId="56B3E550" w14:textId="1FF55F57" w:rsidR="00561330" w:rsidRPr="00006DE3" w:rsidRDefault="00561330" w:rsidP="00561330">
      <w:pPr>
        <w:pStyle w:val="ListParagraph"/>
        <w:numPr>
          <w:ilvl w:val="0"/>
          <w:numId w:val="11"/>
        </w:numPr>
        <w:jc w:val="both"/>
        <w:rPr>
          <w:rFonts w:cstheme="minorHAnsi"/>
          <w:sz w:val="20"/>
          <w:szCs w:val="20"/>
        </w:rPr>
      </w:pPr>
      <w:r w:rsidRPr="00006DE3">
        <w:rPr>
          <w:rFonts w:cstheme="minorHAnsi"/>
          <w:sz w:val="20"/>
          <w:szCs w:val="20"/>
        </w:rPr>
        <w:t xml:space="preserve">Understanding of </w:t>
      </w:r>
      <w:proofErr w:type="spellStart"/>
      <w:r>
        <w:rPr>
          <w:rFonts w:cstheme="minorHAnsi"/>
          <w:sz w:val="20"/>
          <w:szCs w:val="20"/>
        </w:rPr>
        <w:t>Contentful</w:t>
      </w:r>
      <w:proofErr w:type="spellEnd"/>
      <w:r>
        <w:rPr>
          <w:rFonts w:cstheme="minorHAnsi"/>
          <w:sz w:val="20"/>
          <w:szCs w:val="20"/>
        </w:rPr>
        <w:t xml:space="preserve"> </w:t>
      </w:r>
      <w:r w:rsidRPr="00006DE3">
        <w:rPr>
          <w:rFonts w:cstheme="minorHAnsi"/>
          <w:sz w:val="20"/>
          <w:szCs w:val="20"/>
        </w:rPr>
        <w:t>application business processes and sub-processes</w:t>
      </w:r>
    </w:p>
    <w:p w14:paraId="5A7AF209" w14:textId="267E9621" w:rsidR="00E23BB3" w:rsidRDefault="00561330">
      <w:pPr>
        <w:pStyle w:val="ListParagraph"/>
        <w:numPr>
          <w:ilvl w:val="1"/>
          <w:numId w:val="11"/>
        </w:numPr>
        <w:jc w:val="both"/>
        <w:rPr>
          <w:sz w:val="20"/>
          <w:szCs w:val="20"/>
        </w:rPr>
        <w:pPrChange w:id="62" w:author="Ramana Kunchala" w:date="2024-07-11T16:45:00Z" w16du:dateUtc="2024-07-11T11:15:00Z">
          <w:pPr>
            <w:pStyle w:val="ListParagraph"/>
            <w:ind w:left="360"/>
            <w:jc w:val="both"/>
          </w:pPr>
        </w:pPrChange>
      </w:pPr>
      <w:del w:id="63" w:author="Ramana Kunchala" w:date="2024-07-11T16:45:00Z" w16du:dateUtc="2024-07-11T11:15:00Z">
        <w:r w:rsidDel="00E23BB3">
          <w:rPr>
            <w:rFonts w:cstheme="minorHAnsi"/>
            <w:sz w:val="20"/>
            <w:szCs w:val="20"/>
          </w:rPr>
          <w:delText xml:space="preserve"> </w:delText>
        </w:r>
      </w:del>
      <w:proofErr w:type="spellStart"/>
      <w:r w:rsidR="00E23BB3" w:rsidRPr="43E481B4">
        <w:rPr>
          <w:sz w:val="20"/>
          <w:szCs w:val="20"/>
        </w:rPr>
        <w:t>Contentful</w:t>
      </w:r>
      <w:proofErr w:type="spellEnd"/>
      <w:r w:rsidR="00E23BB3" w:rsidRPr="43E481B4">
        <w:rPr>
          <w:sz w:val="20"/>
          <w:szCs w:val="20"/>
        </w:rPr>
        <w:t xml:space="preserve"> is a headless Content Management System</w:t>
      </w:r>
      <w:r w:rsidR="00E23BB3">
        <w:rPr>
          <w:sz w:val="20"/>
          <w:szCs w:val="20"/>
        </w:rPr>
        <w:t xml:space="preserve"> (CMS)</w:t>
      </w:r>
      <w:r w:rsidR="00E23BB3" w:rsidRPr="43E481B4">
        <w:rPr>
          <w:sz w:val="20"/>
          <w:szCs w:val="20"/>
        </w:rPr>
        <w:t xml:space="preserve"> that allows </w:t>
      </w:r>
      <w:r w:rsidR="00E23BB3">
        <w:rPr>
          <w:sz w:val="20"/>
          <w:szCs w:val="20"/>
        </w:rPr>
        <w:t xml:space="preserve">business users/ content authors </w:t>
      </w:r>
      <w:r w:rsidR="00E23BB3" w:rsidRPr="43E481B4">
        <w:rPr>
          <w:sz w:val="20"/>
          <w:szCs w:val="20"/>
        </w:rPr>
        <w:t xml:space="preserve">to create, </w:t>
      </w:r>
      <w:r w:rsidR="00E23BB3">
        <w:rPr>
          <w:sz w:val="20"/>
          <w:szCs w:val="20"/>
        </w:rPr>
        <w:t xml:space="preserve">manage and distribute/deliver content to any platform/channel such as </w:t>
      </w:r>
      <w:r w:rsidR="00E23BB3" w:rsidRPr="43E481B4">
        <w:rPr>
          <w:sz w:val="20"/>
          <w:szCs w:val="20"/>
        </w:rPr>
        <w:t>websites, mobile app</w:t>
      </w:r>
      <w:r w:rsidR="00E23BB3">
        <w:rPr>
          <w:sz w:val="20"/>
          <w:szCs w:val="20"/>
        </w:rPr>
        <w:t>s</w:t>
      </w:r>
      <w:r w:rsidR="00E23BB3" w:rsidRPr="43E481B4">
        <w:rPr>
          <w:sz w:val="20"/>
          <w:szCs w:val="20"/>
        </w:rPr>
        <w:t xml:space="preserve">, or any </w:t>
      </w:r>
      <w:r w:rsidR="00E23BB3">
        <w:rPr>
          <w:sz w:val="20"/>
          <w:szCs w:val="20"/>
        </w:rPr>
        <w:t xml:space="preserve">connected </w:t>
      </w:r>
      <w:r w:rsidR="00E23BB3" w:rsidRPr="43E481B4">
        <w:rPr>
          <w:sz w:val="20"/>
          <w:szCs w:val="20"/>
        </w:rPr>
        <w:t>device that displays content.</w:t>
      </w:r>
    </w:p>
    <w:p w14:paraId="2F3CF11F" w14:textId="15D05B4D" w:rsidR="00093248" w:rsidRDefault="00093248" w:rsidP="00561330">
      <w:pPr>
        <w:pStyle w:val="ListParagraph"/>
        <w:numPr>
          <w:ilvl w:val="0"/>
          <w:numId w:val="11"/>
        </w:numPr>
        <w:jc w:val="both"/>
        <w:rPr>
          <w:ins w:id="64" w:author="Ramana Kunchala" w:date="2024-07-11T16:35:00Z" w16du:dateUtc="2024-07-11T11:05:00Z"/>
          <w:rFonts w:cstheme="minorHAnsi"/>
          <w:sz w:val="20"/>
          <w:szCs w:val="20"/>
        </w:rPr>
      </w:pPr>
      <w:r>
        <w:rPr>
          <w:rFonts w:cstheme="minorHAnsi"/>
          <w:sz w:val="20"/>
          <w:szCs w:val="20"/>
        </w:rPr>
        <w:t xml:space="preserve">Understanding of </w:t>
      </w:r>
      <w:r w:rsidRPr="0035138D">
        <w:rPr>
          <w:rFonts w:cstheme="minorHAnsi"/>
          <w:sz w:val="20"/>
          <w:szCs w:val="20"/>
        </w:rPr>
        <w:t>Content Delivery to Mobile Apps</w:t>
      </w:r>
      <w:r>
        <w:rPr>
          <w:rFonts w:cstheme="minorHAnsi"/>
          <w:sz w:val="20"/>
          <w:szCs w:val="20"/>
        </w:rPr>
        <w:t xml:space="preserve"> and </w:t>
      </w:r>
      <w:proofErr w:type="spellStart"/>
      <w:r>
        <w:rPr>
          <w:rFonts w:cstheme="minorHAnsi"/>
          <w:sz w:val="20"/>
          <w:szCs w:val="20"/>
        </w:rPr>
        <w:t>Ecomm</w:t>
      </w:r>
      <w:proofErr w:type="spellEnd"/>
      <w:r>
        <w:rPr>
          <w:rFonts w:cstheme="minorHAnsi"/>
          <w:sz w:val="20"/>
          <w:szCs w:val="20"/>
        </w:rPr>
        <w:t xml:space="preserve"> Channel.</w:t>
      </w:r>
    </w:p>
    <w:p w14:paraId="55EF87DD" w14:textId="7F0E1F38" w:rsidR="00FF59C4" w:rsidRDefault="000A7C07" w:rsidP="00B16510">
      <w:pPr>
        <w:pStyle w:val="ListParagraph"/>
        <w:numPr>
          <w:ilvl w:val="1"/>
          <w:numId w:val="11"/>
        </w:numPr>
        <w:jc w:val="both"/>
        <w:rPr>
          <w:ins w:id="65" w:author="Ramana Kunchala" w:date="2024-07-11T16:37:00Z" w16du:dateUtc="2024-07-11T11:07:00Z"/>
          <w:rFonts w:cstheme="minorHAnsi"/>
          <w:sz w:val="20"/>
          <w:szCs w:val="20"/>
        </w:rPr>
      </w:pPr>
      <w:ins w:id="66" w:author="Ramana Kunchala" w:date="2024-07-11T16:35:00Z" w16du:dateUtc="2024-07-11T11:05:00Z">
        <w:r>
          <w:rPr>
            <w:rFonts w:cstheme="minorHAnsi"/>
            <w:sz w:val="20"/>
            <w:szCs w:val="20"/>
          </w:rPr>
          <w:t>Keurig.</w:t>
        </w:r>
        <w:r w:rsidR="00E72599">
          <w:rPr>
            <w:rFonts w:cstheme="minorHAnsi"/>
            <w:sz w:val="20"/>
            <w:szCs w:val="20"/>
          </w:rPr>
          <w:t>com and Keuring.ca Site</w:t>
        </w:r>
      </w:ins>
      <w:ins w:id="67" w:author="Ramana Kunchala" w:date="2024-07-11T16:36:00Z" w16du:dateUtc="2024-07-11T11:06:00Z">
        <w:r w:rsidR="00E72599">
          <w:rPr>
            <w:rFonts w:cstheme="minorHAnsi"/>
            <w:sz w:val="20"/>
            <w:szCs w:val="20"/>
          </w:rPr>
          <w:t>s</w:t>
        </w:r>
      </w:ins>
      <w:ins w:id="68" w:author="Ramana Kunchala" w:date="2024-07-11T16:35:00Z" w16du:dateUtc="2024-07-11T11:05:00Z">
        <w:r w:rsidR="00E72599">
          <w:rPr>
            <w:rFonts w:cstheme="minorHAnsi"/>
            <w:sz w:val="20"/>
            <w:szCs w:val="20"/>
          </w:rPr>
          <w:t xml:space="preserve"> consume</w:t>
        </w:r>
      </w:ins>
      <w:ins w:id="69" w:author="Ramana Kunchala" w:date="2024-07-11T16:36:00Z" w16du:dateUtc="2024-07-11T11:06:00Z">
        <w:r w:rsidR="00E72599">
          <w:rPr>
            <w:rFonts w:cstheme="minorHAnsi"/>
            <w:sz w:val="20"/>
            <w:szCs w:val="20"/>
          </w:rPr>
          <w:t xml:space="preserve"> </w:t>
        </w:r>
      </w:ins>
      <w:ins w:id="70" w:author="Ramana Kunchala" w:date="2024-07-11T17:09:00Z" w16du:dateUtc="2024-07-11T11:39:00Z">
        <w:r w:rsidR="00C83BF6">
          <w:rPr>
            <w:rFonts w:cstheme="minorHAnsi"/>
            <w:sz w:val="20"/>
            <w:szCs w:val="20"/>
          </w:rPr>
          <w:t xml:space="preserve">non-commerce </w:t>
        </w:r>
      </w:ins>
      <w:ins w:id="71" w:author="Ramana Kunchala" w:date="2024-07-11T16:36:00Z" w16du:dateUtc="2024-07-11T11:06:00Z">
        <w:r w:rsidR="00F072F2">
          <w:rPr>
            <w:rFonts w:cstheme="minorHAnsi"/>
            <w:sz w:val="20"/>
            <w:szCs w:val="20"/>
          </w:rPr>
          <w:t xml:space="preserve">content </w:t>
        </w:r>
        <w:r w:rsidR="00566018">
          <w:rPr>
            <w:rFonts w:cstheme="minorHAnsi"/>
            <w:sz w:val="20"/>
            <w:szCs w:val="20"/>
          </w:rPr>
          <w:t xml:space="preserve">such as </w:t>
        </w:r>
        <w:r w:rsidR="008C047B">
          <w:rPr>
            <w:rFonts w:cstheme="minorHAnsi"/>
            <w:sz w:val="20"/>
            <w:szCs w:val="20"/>
          </w:rPr>
          <w:t>articles</w:t>
        </w:r>
        <w:r w:rsidR="00566018">
          <w:rPr>
            <w:rFonts w:cstheme="minorHAnsi"/>
            <w:sz w:val="20"/>
            <w:szCs w:val="20"/>
          </w:rPr>
          <w:t xml:space="preserve">, recipes </w:t>
        </w:r>
      </w:ins>
      <w:ins w:id="72" w:author="Ramana Kunchala" w:date="2024-07-11T16:37:00Z" w16du:dateUtc="2024-07-11T11:07:00Z">
        <w:r w:rsidR="006E53C1">
          <w:rPr>
            <w:rFonts w:cstheme="minorHAnsi"/>
            <w:sz w:val="20"/>
            <w:szCs w:val="20"/>
          </w:rPr>
          <w:t xml:space="preserve">from </w:t>
        </w:r>
        <w:proofErr w:type="spellStart"/>
        <w:r w:rsidR="006E53C1">
          <w:rPr>
            <w:rFonts w:cstheme="minorHAnsi"/>
            <w:sz w:val="20"/>
            <w:szCs w:val="20"/>
          </w:rPr>
          <w:t>Content</w:t>
        </w:r>
        <w:r w:rsidR="00234F32">
          <w:rPr>
            <w:rFonts w:cstheme="minorHAnsi"/>
            <w:sz w:val="20"/>
            <w:szCs w:val="20"/>
          </w:rPr>
          <w:t>ful</w:t>
        </w:r>
      </w:ins>
      <w:proofErr w:type="spellEnd"/>
      <w:ins w:id="73" w:author="Ramana Kunchala" w:date="2024-07-11T16:57:00Z" w16du:dateUtc="2024-07-11T11:27:00Z">
        <w:r w:rsidR="001E76F6">
          <w:rPr>
            <w:rFonts w:cstheme="minorHAnsi"/>
            <w:sz w:val="20"/>
            <w:szCs w:val="20"/>
          </w:rPr>
          <w:t xml:space="preserve"> </w:t>
        </w:r>
      </w:ins>
    </w:p>
    <w:p w14:paraId="0521A7C6" w14:textId="0438C108" w:rsidR="00B16510" w:rsidRDefault="00FF59C4" w:rsidP="00B16510">
      <w:pPr>
        <w:pStyle w:val="ListParagraph"/>
        <w:numPr>
          <w:ilvl w:val="1"/>
          <w:numId w:val="11"/>
        </w:numPr>
        <w:jc w:val="both"/>
        <w:rPr>
          <w:ins w:id="74" w:author="Ramana Kunchala" w:date="2024-07-11T16:38:00Z" w16du:dateUtc="2024-07-11T11:08:00Z"/>
          <w:rFonts w:cstheme="minorHAnsi"/>
          <w:sz w:val="20"/>
          <w:szCs w:val="20"/>
        </w:rPr>
      </w:pPr>
      <w:ins w:id="75" w:author="Ramana Kunchala" w:date="2024-07-11T16:37:00Z" w16du:dateUtc="2024-07-11T11:07:00Z">
        <w:r>
          <w:rPr>
            <w:rFonts w:cstheme="minorHAnsi"/>
            <w:sz w:val="20"/>
            <w:szCs w:val="20"/>
          </w:rPr>
          <w:t>Mob</w:t>
        </w:r>
        <w:r w:rsidR="0085540B">
          <w:rPr>
            <w:rFonts w:cstheme="minorHAnsi"/>
            <w:sz w:val="20"/>
            <w:szCs w:val="20"/>
          </w:rPr>
          <w:t>i</w:t>
        </w:r>
        <w:r>
          <w:rPr>
            <w:rFonts w:cstheme="minorHAnsi"/>
            <w:sz w:val="20"/>
            <w:szCs w:val="20"/>
          </w:rPr>
          <w:t xml:space="preserve">le Apps consume </w:t>
        </w:r>
      </w:ins>
      <w:ins w:id="76" w:author="Ramana Kunchala" w:date="2024-07-11T17:09:00Z" w16du:dateUtc="2024-07-11T11:39:00Z">
        <w:r w:rsidR="00F159DB">
          <w:rPr>
            <w:rFonts w:cstheme="minorHAnsi"/>
            <w:sz w:val="20"/>
            <w:szCs w:val="20"/>
          </w:rPr>
          <w:t xml:space="preserve">non-commerce </w:t>
        </w:r>
      </w:ins>
      <w:ins w:id="77" w:author="Ramana Kunchala" w:date="2024-07-11T16:37:00Z" w16du:dateUtc="2024-07-11T11:07:00Z">
        <w:r>
          <w:rPr>
            <w:rFonts w:cstheme="minorHAnsi"/>
            <w:sz w:val="20"/>
            <w:szCs w:val="20"/>
          </w:rPr>
          <w:t xml:space="preserve">content such as articles, recipes from </w:t>
        </w:r>
        <w:proofErr w:type="spellStart"/>
        <w:r>
          <w:rPr>
            <w:rFonts w:cstheme="minorHAnsi"/>
            <w:sz w:val="20"/>
            <w:szCs w:val="20"/>
          </w:rPr>
          <w:t>Contentful</w:t>
        </w:r>
      </w:ins>
      <w:proofErr w:type="spellEnd"/>
    </w:p>
    <w:p w14:paraId="49235B8D" w14:textId="0B8F0A87" w:rsidR="00F306A0" w:rsidRDefault="00F306A0" w:rsidP="00B16510">
      <w:pPr>
        <w:pStyle w:val="ListParagraph"/>
        <w:numPr>
          <w:ilvl w:val="1"/>
          <w:numId w:val="11"/>
        </w:numPr>
        <w:jc w:val="both"/>
        <w:rPr>
          <w:ins w:id="78" w:author="Ramana Kunchala" w:date="2024-07-11T16:57:00Z" w16du:dateUtc="2024-07-11T11:27:00Z"/>
          <w:rFonts w:cstheme="minorHAnsi"/>
          <w:sz w:val="20"/>
          <w:szCs w:val="20"/>
        </w:rPr>
      </w:pPr>
      <w:ins w:id="79" w:author="Ramana Kunchala" w:date="2024-07-11T16:38:00Z" w16du:dateUtc="2024-07-11T11:08:00Z">
        <w:r>
          <w:rPr>
            <w:rFonts w:cstheme="minorHAnsi"/>
            <w:sz w:val="20"/>
            <w:szCs w:val="20"/>
          </w:rPr>
          <w:t xml:space="preserve">Keurig.ca </w:t>
        </w:r>
        <w:r w:rsidR="00971DB4">
          <w:rPr>
            <w:rFonts w:cstheme="minorHAnsi"/>
            <w:sz w:val="20"/>
            <w:szCs w:val="20"/>
          </w:rPr>
          <w:t>has multi-lingual</w:t>
        </w:r>
        <w:r w:rsidR="00B55644">
          <w:rPr>
            <w:rFonts w:cstheme="minorHAnsi"/>
            <w:sz w:val="20"/>
            <w:szCs w:val="20"/>
          </w:rPr>
          <w:t xml:space="preserve">s with English </w:t>
        </w:r>
      </w:ins>
      <w:ins w:id="80" w:author="Ramana Kunchala" w:date="2024-07-11T16:39:00Z" w16du:dateUtc="2024-07-11T11:09:00Z">
        <w:r w:rsidR="00705641">
          <w:rPr>
            <w:rFonts w:cstheme="minorHAnsi"/>
            <w:sz w:val="20"/>
            <w:szCs w:val="20"/>
          </w:rPr>
          <w:t>and Canadian French with Fallback as English</w:t>
        </w:r>
      </w:ins>
    </w:p>
    <w:p w14:paraId="038D6A85" w14:textId="2FCE1654" w:rsidR="00896F53" w:rsidRPr="00006DE3" w:rsidRDefault="00896F53">
      <w:pPr>
        <w:pStyle w:val="ListParagraph"/>
        <w:numPr>
          <w:ilvl w:val="1"/>
          <w:numId w:val="11"/>
        </w:numPr>
        <w:jc w:val="both"/>
        <w:rPr>
          <w:rFonts w:cstheme="minorHAnsi"/>
          <w:sz w:val="20"/>
          <w:szCs w:val="20"/>
        </w:rPr>
        <w:pPrChange w:id="81" w:author="Ramana Kunchala" w:date="2024-07-11T16:35:00Z" w16du:dateUtc="2024-07-11T11:05:00Z">
          <w:pPr>
            <w:pStyle w:val="ListParagraph"/>
            <w:numPr>
              <w:numId w:val="11"/>
            </w:numPr>
            <w:ind w:left="360" w:hanging="360"/>
            <w:jc w:val="both"/>
          </w:pPr>
        </w:pPrChange>
      </w:pPr>
      <w:ins w:id="82" w:author="Ramana Kunchala" w:date="2024-07-11T16:57:00Z" w16du:dateUtc="2024-07-11T11:27:00Z">
        <w:r>
          <w:rPr>
            <w:rFonts w:cstheme="minorHAnsi"/>
            <w:sz w:val="20"/>
            <w:szCs w:val="20"/>
          </w:rPr>
          <w:t>Content is consume</w:t>
        </w:r>
      </w:ins>
      <w:ins w:id="83" w:author="Ramana Kunchala" w:date="2024-07-11T16:58:00Z" w16du:dateUtc="2024-07-11T11:28:00Z">
        <w:r w:rsidR="001418EE">
          <w:rPr>
            <w:rFonts w:cstheme="minorHAnsi"/>
            <w:sz w:val="20"/>
            <w:szCs w:val="20"/>
          </w:rPr>
          <w:t>d</w:t>
        </w:r>
      </w:ins>
      <w:ins w:id="84" w:author="Ramana Kunchala" w:date="2024-07-11T16:57:00Z" w16du:dateUtc="2024-07-11T11:27:00Z">
        <w:r>
          <w:rPr>
            <w:rFonts w:cstheme="minorHAnsi"/>
            <w:sz w:val="20"/>
            <w:szCs w:val="20"/>
          </w:rPr>
          <w:t xml:space="preserve"> by channels using Content delivery APIs</w:t>
        </w:r>
      </w:ins>
    </w:p>
    <w:p w14:paraId="24E430FB" w14:textId="3F4E0EEF" w:rsidR="004E6360" w:rsidDel="00896F53" w:rsidRDefault="004E6360" w:rsidP="004E6360">
      <w:pPr>
        <w:pStyle w:val="ListParagraph"/>
        <w:numPr>
          <w:ilvl w:val="0"/>
          <w:numId w:val="11"/>
        </w:numPr>
        <w:jc w:val="both"/>
        <w:rPr>
          <w:ins w:id="85" w:author="Anuj Rajput" w:date="2024-07-11T16:28:00Z"/>
          <w:del w:id="86" w:author="Ramana Kunchala" w:date="2024-07-11T16:57:00Z" w16du:dateUtc="2024-07-11T11:27:00Z"/>
          <w:rFonts w:cstheme="minorHAnsi"/>
          <w:sz w:val="20"/>
          <w:szCs w:val="20"/>
        </w:rPr>
      </w:pPr>
      <w:ins w:id="87" w:author="Anuj Rajput" w:date="2024-07-11T16:28:00Z">
        <w:del w:id="88" w:author="Ramana Kunchala" w:date="2024-07-11T16:57:00Z" w16du:dateUtc="2024-07-11T11:27:00Z">
          <w:r w:rsidDel="00896F53">
            <w:rPr>
              <w:rFonts w:cstheme="minorHAnsi"/>
              <w:sz w:val="20"/>
              <w:szCs w:val="20"/>
            </w:rPr>
            <w:delText xml:space="preserve">Understanding of </w:delText>
          </w:r>
          <w:r w:rsidRPr="0035138D" w:rsidDel="00896F53">
            <w:rPr>
              <w:rFonts w:cstheme="minorHAnsi"/>
              <w:sz w:val="20"/>
              <w:szCs w:val="20"/>
            </w:rPr>
            <w:delText>APIs for Content Management, Content Delivery, Content Preview, GraphQL and Images</w:delText>
          </w:r>
          <w:r w:rsidDel="00896F53">
            <w:rPr>
              <w:rFonts w:cstheme="minorHAnsi"/>
              <w:sz w:val="20"/>
              <w:szCs w:val="20"/>
            </w:rPr>
            <w:delText>.</w:delText>
          </w:r>
        </w:del>
      </w:ins>
    </w:p>
    <w:p w14:paraId="6137CCB9" w14:textId="2B52ACC3" w:rsidR="004E6360" w:rsidDel="002C1534" w:rsidRDefault="004E6360">
      <w:pPr>
        <w:pStyle w:val="ListParagraph"/>
        <w:ind w:left="360"/>
        <w:jc w:val="both"/>
        <w:rPr>
          <w:ins w:id="89" w:author="Anuj Rajput" w:date="2024-07-11T16:28:00Z"/>
          <w:del w:id="90" w:author="Ramana Kunchala" w:date="2024-07-11T16:59:00Z" w16du:dateUtc="2024-07-11T11:29:00Z"/>
          <w:rFonts w:cstheme="minorHAnsi"/>
          <w:sz w:val="20"/>
          <w:szCs w:val="20"/>
        </w:rPr>
        <w:pPrChange w:id="91" w:author="Ramana Kunchala" w:date="2024-07-11T16:34:00Z" w16du:dateUtc="2024-07-11T11:04:00Z">
          <w:pPr>
            <w:pStyle w:val="ListParagraph"/>
            <w:numPr>
              <w:numId w:val="11"/>
            </w:numPr>
            <w:ind w:left="360" w:hanging="360"/>
            <w:jc w:val="both"/>
          </w:pPr>
        </w:pPrChange>
      </w:pPr>
    </w:p>
    <w:p w14:paraId="34B5B03F" w14:textId="77777777" w:rsidR="004E6360" w:rsidRPr="0035138D" w:rsidRDefault="004E6360" w:rsidP="004E6360">
      <w:pPr>
        <w:pStyle w:val="ListParagraph"/>
        <w:numPr>
          <w:ilvl w:val="0"/>
          <w:numId w:val="11"/>
        </w:numPr>
        <w:jc w:val="both"/>
        <w:rPr>
          <w:ins w:id="92" w:author="Anuj Rajput" w:date="2024-07-11T16:28:00Z"/>
          <w:rFonts w:cstheme="minorHAnsi"/>
          <w:sz w:val="20"/>
          <w:szCs w:val="20"/>
        </w:rPr>
      </w:pPr>
      <w:ins w:id="93" w:author="Anuj Rajput" w:date="2024-07-11T16:28:00Z">
        <w:r>
          <w:rPr>
            <w:rFonts w:cstheme="minorHAnsi"/>
            <w:sz w:val="20"/>
            <w:szCs w:val="20"/>
          </w:rPr>
          <w:t>Understanding of Integration for hero lids &amp;</w:t>
        </w:r>
        <w:r w:rsidRPr="0035138D">
          <w:rPr>
            <w:rFonts w:cstheme="minorHAnsi"/>
            <w:sz w:val="20"/>
            <w:szCs w:val="20"/>
          </w:rPr>
          <w:t xml:space="preserve"> pod file data ingestion</w:t>
        </w:r>
        <w:r>
          <w:rPr>
            <w:rFonts w:cstheme="minorHAnsi"/>
            <w:sz w:val="20"/>
            <w:szCs w:val="20"/>
          </w:rPr>
          <w:t xml:space="preserve"> and </w:t>
        </w:r>
        <w:r w:rsidRPr="0035138D">
          <w:rPr>
            <w:rFonts w:cstheme="minorHAnsi"/>
            <w:sz w:val="20"/>
            <w:szCs w:val="20"/>
          </w:rPr>
          <w:t>Integration with IoT clo</w:t>
        </w:r>
        <w:r>
          <w:rPr>
            <w:rFonts w:cstheme="minorHAnsi"/>
            <w:sz w:val="20"/>
            <w:szCs w:val="20"/>
          </w:rPr>
          <w:t>ud for appliance capability file.</w:t>
        </w:r>
      </w:ins>
    </w:p>
    <w:p w14:paraId="055801F2" w14:textId="77CEE285" w:rsidR="00561330" w:rsidRPr="00691D08" w:rsidRDefault="00561330">
      <w:pPr>
        <w:rPr>
          <w:del w:id="94" w:author="Anuj Rajput" w:date="2024-07-11T16:28:00Z"/>
          <w:rFonts w:cstheme="minorHAnsi"/>
          <w:sz w:val="20"/>
          <w:szCs w:val="20"/>
        </w:rPr>
        <w:pPrChange w:id="95" w:author="Anuj Rajput" w:date="2024-07-11T16:29:00Z" w16du:dateUtc="2024-07-11T10:59:00Z">
          <w:pPr>
            <w:pStyle w:val="ListParagraph"/>
            <w:numPr>
              <w:numId w:val="11"/>
            </w:numPr>
            <w:ind w:left="360" w:hanging="360"/>
            <w:jc w:val="both"/>
          </w:pPr>
        </w:pPrChange>
      </w:pPr>
      <w:del w:id="96" w:author="Anuj Rajput" w:date="2024-07-11T16:28:00Z">
        <w:r w:rsidRPr="00691D08">
          <w:rPr>
            <w:rFonts w:cstheme="minorHAnsi"/>
            <w:sz w:val="20"/>
            <w:szCs w:val="20"/>
          </w:rPr>
          <w:delText>Any other important area covered as part of KT-----------</w:delText>
        </w:r>
      </w:del>
    </w:p>
    <w:p w14:paraId="2DCFF297" w14:textId="77777777" w:rsidR="00561330" w:rsidRPr="00916DF3" w:rsidRDefault="00561330">
      <w:pPr>
        <w:rPr>
          <w:del w:id="97" w:author="Anuj Rajput" w:date="2024-07-11T16:28:00Z"/>
        </w:rPr>
        <w:pPrChange w:id="98" w:author="Anuj Rajput" w:date="2024-07-11T16:29:00Z" w16du:dateUtc="2024-07-11T10:59:00Z">
          <w:pPr>
            <w:pStyle w:val="ListParagraph"/>
            <w:ind w:left="360"/>
            <w:jc w:val="both"/>
          </w:pPr>
        </w:pPrChange>
      </w:pPr>
    </w:p>
    <w:p w14:paraId="193CF095" w14:textId="77777777" w:rsidR="00C902BB" w:rsidRPr="00006DE3" w:rsidRDefault="00C902BB">
      <w:pPr>
        <w:rPr>
          <w:rFonts w:cstheme="minorHAnsi"/>
          <w:sz w:val="20"/>
          <w:szCs w:val="20"/>
        </w:rPr>
        <w:pPrChange w:id="99" w:author="Anuj Rajput" w:date="2024-07-11T16:29:00Z" w16du:dateUtc="2024-07-11T10:59:00Z">
          <w:pPr>
            <w:ind w:left="-360"/>
          </w:pPr>
        </w:pPrChange>
      </w:pPr>
    </w:p>
    <w:p w14:paraId="51E6508E" w14:textId="77777777" w:rsidR="00BB5385" w:rsidRPr="00006DE3" w:rsidRDefault="00B11B6A" w:rsidP="006D59F5">
      <w:pPr>
        <w:pStyle w:val="Style2"/>
        <w:spacing w:before="0"/>
        <w:ind w:left="-86" w:hanging="274"/>
        <w:rPr>
          <w:rFonts w:asciiTheme="minorHAnsi" w:hAnsiTheme="minorHAnsi" w:cstheme="minorHAnsi"/>
          <w:lang w:bidi="en-US"/>
        </w:rPr>
      </w:pPr>
      <w:bookmarkStart w:id="100" w:name="_Toc172216297"/>
      <w:r w:rsidRPr="00006DE3">
        <w:rPr>
          <w:rFonts w:asciiTheme="minorHAnsi" w:hAnsiTheme="minorHAnsi" w:cstheme="minorHAnsi"/>
          <w:lang w:bidi="en-US"/>
        </w:rPr>
        <w:t xml:space="preserve">Application </w:t>
      </w:r>
      <w:r w:rsidR="00BB5385" w:rsidRPr="00006DE3">
        <w:rPr>
          <w:rFonts w:asciiTheme="minorHAnsi" w:hAnsiTheme="minorHAnsi" w:cstheme="minorHAnsi"/>
          <w:lang w:bidi="en-US"/>
        </w:rPr>
        <w:t xml:space="preserve">Functional </w:t>
      </w:r>
      <w:r w:rsidRPr="00006DE3">
        <w:rPr>
          <w:rFonts w:asciiTheme="minorHAnsi" w:hAnsiTheme="minorHAnsi" w:cstheme="minorHAnsi"/>
          <w:lang w:bidi="en-US"/>
        </w:rPr>
        <w:t>Overview</w:t>
      </w:r>
      <w:bookmarkEnd w:id="100"/>
    </w:p>
    <w:p w14:paraId="6ED4C1C8" w14:textId="77777777" w:rsidR="00DC2B7F" w:rsidRDefault="00DC2B7F" w:rsidP="00DC2B7F">
      <w:pPr>
        <w:pStyle w:val="ListParagraph"/>
        <w:ind w:left="360"/>
        <w:rPr>
          <w:rFonts w:cstheme="minorHAnsi"/>
          <w:sz w:val="20"/>
          <w:szCs w:val="20"/>
          <w:lang w:bidi="en-US"/>
        </w:rPr>
      </w:pPr>
    </w:p>
    <w:p w14:paraId="74DAE3BF" w14:textId="3D7B2380" w:rsidR="009168B8" w:rsidRPr="009168B8" w:rsidRDefault="009168B8" w:rsidP="00D4408E">
      <w:pPr>
        <w:pStyle w:val="ListParagraph"/>
        <w:numPr>
          <w:ilvl w:val="0"/>
          <w:numId w:val="12"/>
        </w:numPr>
        <w:rPr>
          <w:rFonts w:cstheme="minorHAnsi"/>
          <w:sz w:val="20"/>
          <w:szCs w:val="20"/>
          <w:lang w:bidi="en-US"/>
        </w:rPr>
      </w:pPr>
      <w:r w:rsidRPr="009168B8">
        <w:rPr>
          <w:rFonts w:cstheme="minorHAnsi"/>
          <w:sz w:val="20"/>
          <w:szCs w:val="20"/>
          <w:lang w:bidi="en-US"/>
        </w:rPr>
        <w:t>Composable content platform, with API first approach, to meet current and future digital needs.</w:t>
      </w:r>
    </w:p>
    <w:p w14:paraId="0C60135F" w14:textId="77777777" w:rsidR="009168B8" w:rsidRPr="009168B8" w:rsidRDefault="009168B8" w:rsidP="00D4408E">
      <w:pPr>
        <w:pStyle w:val="ListParagraph"/>
        <w:numPr>
          <w:ilvl w:val="0"/>
          <w:numId w:val="12"/>
        </w:numPr>
        <w:rPr>
          <w:rFonts w:cstheme="minorHAnsi"/>
          <w:sz w:val="20"/>
          <w:szCs w:val="20"/>
          <w:lang w:bidi="en-US"/>
        </w:rPr>
      </w:pPr>
      <w:r w:rsidRPr="009168B8">
        <w:rPr>
          <w:rFonts w:cstheme="minorHAnsi"/>
          <w:sz w:val="20"/>
          <w:szCs w:val="20"/>
          <w:lang w:bidi="en-US"/>
        </w:rPr>
        <w:t xml:space="preserve">Information architecture driven taxonomy for increased findability and organized content. </w:t>
      </w:r>
    </w:p>
    <w:p w14:paraId="5CD3D616" w14:textId="77777777" w:rsidR="009168B8" w:rsidRPr="009168B8" w:rsidRDefault="009168B8" w:rsidP="00D4408E">
      <w:pPr>
        <w:pStyle w:val="ListParagraph"/>
        <w:numPr>
          <w:ilvl w:val="0"/>
          <w:numId w:val="12"/>
        </w:numPr>
        <w:rPr>
          <w:rFonts w:cstheme="minorHAnsi"/>
          <w:sz w:val="20"/>
          <w:szCs w:val="20"/>
          <w:lang w:bidi="en-US"/>
        </w:rPr>
      </w:pPr>
      <w:proofErr w:type="spellStart"/>
      <w:r w:rsidRPr="009168B8">
        <w:rPr>
          <w:rFonts w:cstheme="minorHAnsi"/>
          <w:sz w:val="20"/>
          <w:szCs w:val="20"/>
          <w:lang w:bidi="en-US"/>
        </w:rPr>
        <w:t>GraphQL</w:t>
      </w:r>
      <w:proofErr w:type="spellEnd"/>
      <w:r w:rsidRPr="009168B8">
        <w:rPr>
          <w:rFonts w:cstheme="minorHAnsi"/>
          <w:sz w:val="20"/>
          <w:szCs w:val="20"/>
          <w:lang w:bidi="en-US"/>
        </w:rPr>
        <w:t xml:space="preserve"> enabled services for simplified and faster response formats.</w:t>
      </w:r>
    </w:p>
    <w:p w14:paraId="45C8FB22" w14:textId="5F114C05" w:rsidR="009168B8" w:rsidRPr="009168B8" w:rsidRDefault="009168B8" w:rsidP="00D4408E">
      <w:pPr>
        <w:pStyle w:val="ListParagraph"/>
        <w:numPr>
          <w:ilvl w:val="0"/>
          <w:numId w:val="12"/>
        </w:numPr>
        <w:rPr>
          <w:rFonts w:cstheme="minorHAnsi"/>
          <w:sz w:val="20"/>
          <w:szCs w:val="20"/>
          <w:lang w:bidi="en-US"/>
        </w:rPr>
      </w:pPr>
      <w:r w:rsidRPr="009168B8">
        <w:rPr>
          <w:rFonts w:cstheme="minorHAnsi"/>
          <w:sz w:val="20"/>
          <w:szCs w:val="20"/>
          <w:lang w:bidi="en-US"/>
        </w:rPr>
        <w:t>Gatsby integrated architecture for SEO and performance optimized website implementation.</w:t>
      </w:r>
    </w:p>
    <w:p w14:paraId="0D39541D" w14:textId="448233DA" w:rsidR="009168B8" w:rsidRPr="009168B8" w:rsidRDefault="009168B8" w:rsidP="00D4408E">
      <w:pPr>
        <w:pStyle w:val="ListParagraph"/>
        <w:numPr>
          <w:ilvl w:val="0"/>
          <w:numId w:val="12"/>
        </w:numPr>
        <w:rPr>
          <w:rFonts w:cstheme="minorHAnsi"/>
          <w:sz w:val="20"/>
          <w:szCs w:val="20"/>
          <w:lang w:bidi="en-US"/>
        </w:rPr>
      </w:pPr>
      <w:r w:rsidRPr="009168B8">
        <w:rPr>
          <w:rFonts w:cstheme="minorHAnsi"/>
          <w:sz w:val="20"/>
          <w:szCs w:val="20"/>
          <w:lang w:bidi="en-US"/>
        </w:rPr>
        <w:t xml:space="preserve">Apps such as Compose, Launch, </w:t>
      </w:r>
      <w:r w:rsidR="003026CC">
        <w:rPr>
          <w:rFonts w:cstheme="minorHAnsi"/>
          <w:sz w:val="20"/>
          <w:szCs w:val="20"/>
          <w:lang w:bidi="en-US"/>
        </w:rPr>
        <w:t>Workflow</w:t>
      </w:r>
      <w:r w:rsidRPr="009168B8">
        <w:rPr>
          <w:rFonts w:cstheme="minorHAnsi"/>
          <w:sz w:val="20"/>
          <w:szCs w:val="20"/>
          <w:lang w:bidi="en-US"/>
        </w:rPr>
        <w:t xml:space="preserve"> apps </w:t>
      </w:r>
      <w:r w:rsidR="003026CC">
        <w:rPr>
          <w:rFonts w:cstheme="minorHAnsi"/>
          <w:sz w:val="20"/>
          <w:szCs w:val="20"/>
          <w:lang w:bidi="en-US"/>
        </w:rPr>
        <w:t>are</w:t>
      </w:r>
      <w:r w:rsidRPr="009168B8">
        <w:rPr>
          <w:rFonts w:cstheme="minorHAnsi"/>
          <w:sz w:val="20"/>
          <w:szCs w:val="20"/>
          <w:lang w:bidi="en-US"/>
        </w:rPr>
        <w:t xml:space="preserve"> leveraged to deliver pages, associated content and variations.</w:t>
      </w:r>
    </w:p>
    <w:p w14:paraId="6B5C85D1" w14:textId="77777777" w:rsidR="009168B8" w:rsidRPr="009168B8" w:rsidRDefault="009168B8" w:rsidP="00D4408E">
      <w:pPr>
        <w:pStyle w:val="ListParagraph"/>
        <w:numPr>
          <w:ilvl w:val="0"/>
          <w:numId w:val="12"/>
        </w:numPr>
        <w:rPr>
          <w:rFonts w:cstheme="minorHAnsi"/>
          <w:sz w:val="20"/>
          <w:szCs w:val="20"/>
          <w:lang w:bidi="en-US"/>
        </w:rPr>
      </w:pPr>
      <w:r w:rsidRPr="009168B8">
        <w:rPr>
          <w:rFonts w:cstheme="minorHAnsi"/>
          <w:sz w:val="20"/>
          <w:szCs w:val="20"/>
          <w:lang w:bidi="en-US"/>
        </w:rPr>
        <w:t>Multi-lingual enabled flexible solution for delivering the website content in English language and adaptable to on-board new languages as the platform scales.</w:t>
      </w:r>
    </w:p>
    <w:p w14:paraId="5786A659" w14:textId="040DAA6F" w:rsidR="009168B8" w:rsidRPr="009168B8" w:rsidRDefault="009168B8" w:rsidP="00D4408E">
      <w:pPr>
        <w:pStyle w:val="ListParagraph"/>
        <w:numPr>
          <w:ilvl w:val="0"/>
          <w:numId w:val="12"/>
        </w:numPr>
        <w:rPr>
          <w:rFonts w:cstheme="minorHAnsi"/>
          <w:sz w:val="20"/>
          <w:szCs w:val="20"/>
          <w:lang w:bidi="en-US"/>
        </w:rPr>
      </w:pPr>
      <w:r w:rsidRPr="009168B8">
        <w:rPr>
          <w:rFonts w:cstheme="minorHAnsi"/>
          <w:sz w:val="20"/>
          <w:szCs w:val="20"/>
          <w:lang w:bidi="en-US"/>
        </w:rPr>
        <w:t>Reusable content types and intuitive content design to enable</w:t>
      </w:r>
      <w:r w:rsidR="00A15196" w:rsidRPr="009168B8">
        <w:rPr>
          <w:rFonts w:cstheme="minorHAnsi"/>
          <w:sz w:val="20"/>
          <w:szCs w:val="20"/>
          <w:lang w:bidi="en-US"/>
        </w:rPr>
        <w:t xml:space="preserve"> marketing</w:t>
      </w:r>
      <w:r w:rsidRPr="009168B8">
        <w:rPr>
          <w:rFonts w:cstheme="minorHAnsi"/>
          <w:sz w:val="20"/>
          <w:szCs w:val="20"/>
          <w:lang w:bidi="en-US"/>
        </w:rPr>
        <w:t xml:space="preserve"> teams / staff for faster content publishing and greater content governance through implemented publishing workflows.</w:t>
      </w:r>
    </w:p>
    <w:p w14:paraId="3AC07423" w14:textId="63A8953F" w:rsidR="009168B8" w:rsidRPr="009168B8" w:rsidRDefault="009168B8" w:rsidP="00D4408E">
      <w:pPr>
        <w:pStyle w:val="ListParagraph"/>
        <w:numPr>
          <w:ilvl w:val="0"/>
          <w:numId w:val="12"/>
        </w:numPr>
        <w:rPr>
          <w:rFonts w:cstheme="minorHAnsi"/>
          <w:sz w:val="20"/>
          <w:szCs w:val="20"/>
          <w:lang w:bidi="en-US"/>
        </w:rPr>
      </w:pPr>
      <w:r w:rsidRPr="009168B8">
        <w:rPr>
          <w:rFonts w:cstheme="minorHAnsi"/>
          <w:sz w:val="20"/>
          <w:szCs w:val="20"/>
          <w:lang w:bidi="en-US"/>
        </w:rPr>
        <w:t>Solution is future-ready, scalable, secure, high performant and operationally efficient in design</w:t>
      </w:r>
    </w:p>
    <w:p w14:paraId="42BEB421" w14:textId="77777777" w:rsidR="00311526" w:rsidRDefault="00311526" w:rsidP="00311526">
      <w:pPr>
        <w:pStyle w:val="ListParagraph"/>
        <w:numPr>
          <w:ilvl w:val="0"/>
          <w:numId w:val="12"/>
        </w:numPr>
        <w:rPr>
          <w:ins w:id="101" w:author="Anuj Rajput" w:date="2024-07-11T16:32:00Z"/>
          <w:rFonts w:cstheme="minorHAnsi"/>
          <w:sz w:val="20"/>
          <w:szCs w:val="20"/>
          <w:lang w:bidi="en-US"/>
        </w:rPr>
      </w:pPr>
      <w:ins w:id="102" w:author="Anuj Rajput" w:date="2024-07-11T16:32:00Z">
        <w:r w:rsidRPr="00311526">
          <w:rPr>
            <w:rFonts w:cstheme="minorHAnsi"/>
            <w:sz w:val="20"/>
            <w:szCs w:val="20"/>
            <w:lang w:bidi="en-US"/>
          </w:rPr>
          <w:t xml:space="preserve">These applications utilize different APIs provided by </w:t>
        </w:r>
        <w:proofErr w:type="spellStart"/>
        <w:r w:rsidRPr="00311526">
          <w:rPr>
            <w:rFonts w:cstheme="minorHAnsi"/>
            <w:sz w:val="20"/>
            <w:szCs w:val="20"/>
            <w:lang w:bidi="en-US"/>
          </w:rPr>
          <w:t>Contentful</w:t>
        </w:r>
        <w:proofErr w:type="spellEnd"/>
        <w:r w:rsidRPr="00311526">
          <w:rPr>
            <w:rFonts w:cstheme="minorHAnsi"/>
            <w:sz w:val="20"/>
            <w:szCs w:val="20"/>
            <w:lang w:bidi="en-US"/>
          </w:rPr>
          <w:t>:</w:t>
        </w:r>
      </w:ins>
    </w:p>
    <w:p w14:paraId="09FEB348" w14:textId="77777777" w:rsidR="00311526" w:rsidRDefault="00311526">
      <w:pPr>
        <w:pStyle w:val="ListParagraph"/>
        <w:numPr>
          <w:ilvl w:val="0"/>
          <w:numId w:val="62"/>
        </w:numPr>
        <w:rPr>
          <w:ins w:id="103" w:author="Anuj Rajput" w:date="2024-07-11T16:33:00Z"/>
          <w:rFonts w:cstheme="minorHAnsi"/>
          <w:sz w:val="20"/>
          <w:szCs w:val="20"/>
          <w:lang w:bidi="en-US"/>
        </w:rPr>
        <w:pPrChange w:id="104" w:author="Anuj Rajput" w:date="2024-07-11T16:33:00Z">
          <w:pPr>
            <w:pStyle w:val="ListParagraph"/>
            <w:numPr>
              <w:numId w:val="12"/>
            </w:numPr>
            <w:ind w:left="360" w:hanging="360"/>
          </w:pPr>
        </w:pPrChange>
      </w:pPr>
      <w:ins w:id="105" w:author="Anuj Rajput" w:date="2024-07-11T16:32:00Z">
        <w:r>
          <w:rPr>
            <w:rFonts w:cstheme="minorHAnsi"/>
            <w:sz w:val="20"/>
            <w:szCs w:val="20"/>
            <w:lang w:bidi="en-US"/>
          </w:rPr>
          <w:t>Delivery API:</w:t>
        </w:r>
      </w:ins>
      <w:ins w:id="106" w:author="Anuj Rajput" w:date="2024-07-11T16:33:00Z">
        <w:r>
          <w:rPr>
            <w:rFonts w:cstheme="minorHAnsi"/>
            <w:sz w:val="20"/>
            <w:szCs w:val="20"/>
            <w:lang w:bidi="en-US"/>
          </w:rPr>
          <w:t xml:space="preserve"> </w:t>
        </w:r>
      </w:ins>
      <w:ins w:id="107" w:author="Anuj Rajput" w:date="2024-07-11T16:32:00Z">
        <w:r w:rsidRPr="00311526">
          <w:rPr>
            <w:rFonts w:cstheme="minorHAnsi"/>
            <w:sz w:val="20"/>
            <w:szCs w:val="20"/>
            <w:lang w:bidi="en-US"/>
          </w:rPr>
          <w:t>Fetches published content to be displayed in the applications.</w:t>
        </w:r>
      </w:ins>
    </w:p>
    <w:p w14:paraId="42B36CB2" w14:textId="661256A7" w:rsidR="00311526" w:rsidRDefault="00311526">
      <w:pPr>
        <w:pStyle w:val="ListParagraph"/>
        <w:numPr>
          <w:ilvl w:val="0"/>
          <w:numId w:val="62"/>
        </w:numPr>
        <w:rPr>
          <w:ins w:id="108" w:author="Anuj Rajput" w:date="2024-07-11T16:33:00Z"/>
          <w:rFonts w:cstheme="minorHAnsi"/>
          <w:sz w:val="20"/>
          <w:szCs w:val="20"/>
          <w:lang w:bidi="en-US"/>
        </w:rPr>
        <w:pPrChange w:id="109" w:author="Anuj Rajput" w:date="2024-07-11T16:33:00Z">
          <w:pPr>
            <w:pStyle w:val="ListParagraph"/>
            <w:numPr>
              <w:numId w:val="12"/>
            </w:numPr>
            <w:ind w:left="360" w:hanging="360"/>
          </w:pPr>
        </w:pPrChange>
      </w:pPr>
      <w:ins w:id="110" w:author="Anuj Rajput" w:date="2024-07-11T16:33:00Z">
        <w:r>
          <w:rPr>
            <w:rFonts w:cstheme="minorHAnsi"/>
            <w:sz w:val="20"/>
            <w:szCs w:val="20"/>
            <w:lang w:bidi="en-US"/>
          </w:rPr>
          <w:t xml:space="preserve">Preview API: </w:t>
        </w:r>
        <w:r w:rsidRPr="00311526">
          <w:rPr>
            <w:rFonts w:cstheme="minorHAnsi"/>
            <w:sz w:val="20"/>
            <w:szCs w:val="20"/>
            <w:lang w:bidi="en-US"/>
          </w:rPr>
          <w:t>Retrieves draft content for previewing changes before they go live.</w:t>
        </w:r>
      </w:ins>
    </w:p>
    <w:p w14:paraId="3B0D42F3" w14:textId="77777777" w:rsidR="00311526" w:rsidRDefault="00311526">
      <w:pPr>
        <w:pStyle w:val="ListParagraph"/>
        <w:numPr>
          <w:ilvl w:val="0"/>
          <w:numId w:val="62"/>
        </w:numPr>
        <w:rPr>
          <w:ins w:id="111" w:author="Anuj Rajput" w:date="2024-07-11T16:34:00Z"/>
          <w:rFonts w:cstheme="minorHAnsi"/>
          <w:sz w:val="20"/>
          <w:szCs w:val="20"/>
          <w:lang w:bidi="en-US"/>
        </w:rPr>
        <w:pPrChange w:id="112" w:author="Anuj Rajput" w:date="2024-07-11T16:33:00Z">
          <w:pPr>
            <w:pStyle w:val="ListParagraph"/>
            <w:numPr>
              <w:numId w:val="12"/>
            </w:numPr>
            <w:ind w:left="360" w:hanging="360"/>
          </w:pPr>
        </w:pPrChange>
      </w:pPr>
      <w:ins w:id="113" w:author="Anuj Rajput" w:date="2024-07-11T16:34:00Z">
        <w:r>
          <w:rPr>
            <w:rFonts w:cstheme="minorHAnsi"/>
            <w:sz w:val="20"/>
            <w:szCs w:val="20"/>
            <w:lang w:bidi="en-US"/>
          </w:rPr>
          <w:t>Image API:</w:t>
        </w:r>
        <w:r w:rsidRPr="00311526">
          <w:rPr>
            <w:rFonts w:cstheme="minorHAnsi"/>
            <w:sz w:val="20"/>
            <w:szCs w:val="20"/>
            <w:lang w:bidi="en-US"/>
          </w:rPr>
          <w:t xml:space="preserve"> Optimizes and serves images for different devices and resolutions.</w:t>
        </w:r>
      </w:ins>
    </w:p>
    <w:p w14:paraId="0FE0622B" w14:textId="66AF4CE2" w:rsidR="00BB5385" w:rsidRPr="00006DE3" w:rsidRDefault="00311526">
      <w:pPr>
        <w:rPr>
          <w:rFonts w:cstheme="minorHAnsi"/>
          <w:sz w:val="20"/>
          <w:szCs w:val="20"/>
          <w:lang w:bidi="en-US"/>
        </w:rPr>
        <w:pPrChange w:id="114" w:author="Anuj Rajput" w:date="2024-07-11T16:52:00Z" w16du:dateUtc="2024-07-11T11:22:00Z">
          <w:pPr>
            <w:pStyle w:val="ListParagraph"/>
            <w:numPr>
              <w:numId w:val="12"/>
            </w:numPr>
            <w:ind w:left="360" w:hanging="360"/>
          </w:pPr>
        </w:pPrChange>
      </w:pPr>
      <w:ins w:id="115" w:author="Anuj Rajput" w:date="2024-07-11T16:34:00Z">
        <w:r>
          <w:rPr>
            <w:rFonts w:cstheme="minorHAnsi"/>
            <w:sz w:val="20"/>
            <w:szCs w:val="20"/>
            <w:lang w:bidi="en-US"/>
          </w:rPr>
          <w:lastRenderedPageBreak/>
          <w:t>S</w:t>
        </w:r>
        <w:r w:rsidRPr="00311526">
          <w:rPr>
            <w:rFonts w:cstheme="minorHAnsi"/>
            <w:sz w:val="20"/>
            <w:szCs w:val="20"/>
            <w:lang w:bidi="en-US"/>
          </w:rPr>
          <w:t>tructured flow</w:t>
        </w:r>
      </w:ins>
      <w:ins w:id="116" w:author="Anuj Rajput" w:date="2024-07-11T16:35:00Z">
        <w:r>
          <w:rPr>
            <w:rFonts w:cstheme="minorHAnsi"/>
            <w:sz w:val="20"/>
            <w:szCs w:val="20"/>
            <w:lang w:bidi="en-US"/>
          </w:rPr>
          <w:t xml:space="preserve"> </w:t>
        </w:r>
      </w:ins>
      <w:ins w:id="117" w:author="Anuj Rajput" w:date="2024-07-11T16:34:00Z">
        <w:r>
          <w:rPr>
            <w:rFonts w:cstheme="minorHAnsi"/>
            <w:sz w:val="20"/>
            <w:szCs w:val="20"/>
            <w:lang w:bidi="en-US"/>
          </w:rPr>
          <w:t xml:space="preserve">in Fig:2.2 </w:t>
        </w:r>
        <w:r w:rsidRPr="00311526">
          <w:rPr>
            <w:rFonts w:cstheme="minorHAnsi"/>
            <w:sz w:val="20"/>
            <w:szCs w:val="20"/>
            <w:lang w:bidi="en-US"/>
          </w:rPr>
          <w:t xml:space="preserve"> illustrates how content is managed, integrated, and delivered across various platforms and applications using </w:t>
        </w:r>
        <w:proofErr w:type="spellStart"/>
        <w:r w:rsidRPr="00311526">
          <w:rPr>
            <w:rFonts w:cstheme="minorHAnsi"/>
            <w:sz w:val="20"/>
            <w:szCs w:val="20"/>
            <w:lang w:bidi="en-US"/>
          </w:rPr>
          <w:t>Contentful's</w:t>
        </w:r>
        <w:proofErr w:type="spellEnd"/>
        <w:r w:rsidRPr="00311526">
          <w:rPr>
            <w:rFonts w:cstheme="minorHAnsi"/>
            <w:sz w:val="20"/>
            <w:szCs w:val="20"/>
            <w:lang w:bidi="en-US"/>
          </w:rPr>
          <w:t xml:space="preserve"> robust API infrastructure.</w:t>
        </w:r>
      </w:ins>
      <w:del w:id="118" w:author="Anuj Rajput" w:date="2024-07-11T16:30:00Z">
        <w:r w:rsidR="00DC2B7F" w:rsidRPr="00311526" w:rsidDel="00311526">
          <w:rPr>
            <w:rFonts w:cstheme="minorHAnsi"/>
            <w:sz w:val="20"/>
            <w:szCs w:val="20"/>
            <w:lang w:bidi="en-US"/>
            <w:rPrChange w:id="119" w:author="Anuj Rajput" w:date="2024-07-11T16:34:00Z">
              <w:rPr>
                <w:lang w:bidi="en-US"/>
              </w:rPr>
            </w:rPrChange>
          </w:rPr>
          <w:delText xml:space="preserve">Fig: 2.2 explains the application Functional overview in the complete flow of Web and App content rendering. </w:delText>
        </w:r>
      </w:del>
    </w:p>
    <w:p w14:paraId="2E22BD26" w14:textId="4BD0BBA4" w:rsidR="00E13BCC" w:rsidRDefault="00182B99" w:rsidP="00E13BCC">
      <w:pPr>
        <w:ind w:left="-360"/>
        <w:jc w:val="center"/>
        <w:rPr>
          <w:rFonts w:cstheme="minorHAnsi"/>
        </w:rPr>
      </w:pPr>
      <w:r w:rsidRPr="00182B99">
        <w:rPr>
          <w:rFonts w:cstheme="minorHAnsi"/>
          <w:noProof/>
        </w:rPr>
        <w:drawing>
          <wp:inline distT="0" distB="0" distL="0" distR="0" wp14:anchorId="21BB6DE1" wp14:editId="32A86B88">
            <wp:extent cx="6282055" cy="3384550"/>
            <wp:effectExtent l="19050" t="19050" r="23495" b="25400"/>
            <wp:docPr id="119400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3298" name=""/>
                    <pic:cNvPicPr/>
                  </pic:nvPicPr>
                  <pic:blipFill>
                    <a:blip r:embed="rId21"/>
                    <a:stretch>
                      <a:fillRect/>
                    </a:stretch>
                  </pic:blipFill>
                  <pic:spPr>
                    <a:xfrm>
                      <a:off x="0" y="0"/>
                      <a:ext cx="6282055" cy="3384550"/>
                    </a:xfrm>
                    <a:prstGeom prst="rect">
                      <a:avLst/>
                    </a:prstGeom>
                    <a:ln w="6350">
                      <a:solidFill>
                        <a:srgbClr val="002060"/>
                      </a:solidFill>
                    </a:ln>
                  </pic:spPr>
                </pic:pic>
              </a:graphicData>
            </a:graphic>
          </wp:inline>
        </w:drawing>
      </w:r>
      <w:commentRangeStart w:id="120"/>
      <w:del w:id="121" w:author="Anuj Rajput" w:date="2024-07-11T16:29:00Z">
        <w:r w:rsidR="00DC2B7F" w:rsidRPr="00DC2B7F">
          <w:rPr>
            <w:rFonts w:cstheme="minorHAnsi"/>
            <w:noProof/>
          </w:rPr>
          <w:drawing>
            <wp:inline distT="0" distB="0" distL="0" distR="0" wp14:anchorId="43B73FF0" wp14:editId="528D447B">
              <wp:extent cx="6282055" cy="241681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2055" cy="2416810"/>
                      </a:xfrm>
                      <a:prstGeom prst="rect">
                        <a:avLst/>
                      </a:prstGeom>
                    </pic:spPr>
                  </pic:pic>
                </a:graphicData>
              </a:graphic>
            </wp:inline>
          </w:drawing>
        </w:r>
      </w:del>
      <w:commentRangeEnd w:id="120"/>
      <w:r w:rsidR="00510699">
        <w:rPr>
          <w:rStyle w:val="CommentReference"/>
        </w:rPr>
        <w:commentReference w:id="120"/>
      </w:r>
    </w:p>
    <w:p w14:paraId="442A676E" w14:textId="4849705D" w:rsidR="00DC2B7F" w:rsidRDefault="00DC2B7F" w:rsidP="00E13BCC">
      <w:pPr>
        <w:ind w:left="-360"/>
        <w:jc w:val="center"/>
        <w:rPr>
          <w:del w:id="122" w:author="Anuj Rajput" w:date="2024-07-11T16:35:00Z"/>
          <w:rFonts w:cstheme="minorHAnsi"/>
        </w:rPr>
      </w:pPr>
      <w:r>
        <w:rPr>
          <w:rFonts w:cstheme="minorHAnsi"/>
        </w:rPr>
        <w:t>Fig: 2.2</w:t>
      </w:r>
    </w:p>
    <w:p w14:paraId="24D62110" w14:textId="77777777" w:rsidR="00A92DF4" w:rsidRDefault="00A92DF4" w:rsidP="00A92DF4">
      <w:pPr>
        <w:ind w:left="-360"/>
        <w:rPr>
          <w:ins w:id="123" w:author="Ramana Kunchala" w:date="2024-07-10T20:35:00Z"/>
          <w:del w:id="124" w:author="Anuj Rajput" w:date="2024-07-11T16:35:00Z"/>
          <w:rFonts w:cstheme="minorHAnsi"/>
        </w:rPr>
      </w:pPr>
    </w:p>
    <w:p w14:paraId="25797365" w14:textId="77777777" w:rsidR="00E03203" w:rsidRDefault="00E03203">
      <w:pPr>
        <w:ind w:left="-360"/>
        <w:rPr>
          <w:del w:id="125" w:author="Anuj Rajput" w:date="2024-07-11T16:35:00Z"/>
          <w:rFonts w:cstheme="minorHAnsi"/>
        </w:rPr>
        <w:pPrChange w:id="126" w:author="Ramana Kunchala" w:date="2024-07-10T20:35:00Z" w16du:dateUtc="2024-07-10T15:05:00Z">
          <w:pPr>
            <w:ind w:left="-360"/>
            <w:jc w:val="center"/>
          </w:pPr>
        </w:pPrChange>
      </w:pPr>
    </w:p>
    <w:p w14:paraId="0F3E2636" w14:textId="5996B8D1" w:rsidR="00DC2B7F" w:rsidRDefault="00DC2B7F" w:rsidP="00E13BCC">
      <w:pPr>
        <w:ind w:left="-360"/>
        <w:jc w:val="center"/>
        <w:rPr>
          <w:del w:id="127" w:author="Anuj Rajput" w:date="2024-07-11T16:35:00Z"/>
          <w:rFonts w:cstheme="minorHAnsi"/>
        </w:rPr>
      </w:pPr>
    </w:p>
    <w:p w14:paraId="063D111B" w14:textId="77777777" w:rsidR="00DC2B7F" w:rsidRPr="00006DE3" w:rsidRDefault="00DC2B7F" w:rsidP="00E13BCC">
      <w:pPr>
        <w:ind w:left="-360"/>
        <w:jc w:val="center"/>
        <w:rPr>
          <w:rFonts w:cstheme="minorHAnsi"/>
        </w:rPr>
      </w:pPr>
    </w:p>
    <w:p w14:paraId="72A962F0" w14:textId="77777777" w:rsidR="00B11B6A" w:rsidRPr="00006DE3" w:rsidRDefault="00B11B6A" w:rsidP="00B11B6A">
      <w:pPr>
        <w:pStyle w:val="Heading1"/>
        <w:ind w:left="0"/>
        <w:rPr>
          <w:rFonts w:asciiTheme="minorHAnsi" w:hAnsiTheme="minorHAnsi" w:cstheme="minorHAnsi"/>
          <w:lang w:bidi="en-US"/>
        </w:rPr>
      </w:pPr>
      <w:bookmarkStart w:id="128" w:name="_Toc172216298"/>
      <w:r w:rsidRPr="00006DE3">
        <w:rPr>
          <w:rFonts w:asciiTheme="minorHAnsi" w:hAnsiTheme="minorHAnsi" w:cstheme="minorHAnsi"/>
          <w:lang w:bidi="en-US"/>
        </w:rPr>
        <w:t>T</w:t>
      </w:r>
      <w:r w:rsidR="00A006F7" w:rsidRPr="00006DE3">
        <w:rPr>
          <w:rFonts w:asciiTheme="minorHAnsi" w:hAnsiTheme="minorHAnsi" w:cstheme="minorHAnsi"/>
          <w:lang w:bidi="en-US"/>
        </w:rPr>
        <w:t>echnical Overview</w:t>
      </w:r>
      <w:bookmarkEnd w:id="128"/>
    </w:p>
    <w:p w14:paraId="27BA15AA" w14:textId="77777777" w:rsidR="001E6777" w:rsidRDefault="001E6777" w:rsidP="009F6F63">
      <w:pPr>
        <w:ind w:left="-360"/>
        <w:jc w:val="both"/>
        <w:rPr>
          <w:rFonts w:cstheme="minorHAnsi"/>
          <w:sz w:val="20"/>
          <w:szCs w:val="20"/>
        </w:rPr>
      </w:pPr>
    </w:p>
    <w:p w14:paraId="49895A84" w14:textId="168BCD2E" w:rsidR="009F6F63" w:rsidRDefault="00C73D2D" w:rsidP="009F6F63">
      <w:pPr>
        <w:ind w:left="-360"/>
        <w:jc w:val="both"/>
        <w:rPr>
          <w:ins w:id="129" w:author="Ramana Kunchala" w:date="2024-07-11T17:43:00Z" w16du:dateUtc="2024-07-11T12:13:00Z"/>
          <w:rFonts w:cstheme="minorHAnsi"/>
          <w:sz w:val="20"/>
          <w:szCs w:val="20"/>
        </w:rPr>
      </w:pPr>
      <w:r>
        <w:rPr>
          <w:rFonts w:cstheme="minorHAnsi"/>
          <w:sz w:val="20"/>
          <w:szCs w:val="20"/>
        </w:rPr>
        <w:t xml:space="preserve">In </w:t>
      </w:r>
      <w:r w:rsidR="001D7708">
        <w:rPr>
          <w:rFonts w:cstheme="minorHAnsi"/>
          <w:sz w:val="20"/>
          <w:szCs w:val="20"/>
        </w:rPr>
        <w:t>Organization “Keurig Dr Pepper”,</w:t>
      </w:r>
      <w:r w:rsidR="009F6F63">
        <w:rPr>
          <w:rFonts w:cstheme="minorHAnsi"/>
          <w:sz w:val="20"/>
          <w:szCs w:val="20"/>
        </w:rPr>
        <w:t xml:space="preserve"> there are two spaces created i.e. KCBU and KCOM</w:t>
      </w:r>
      <w:r w:rsidR="00FD7ABE">
        <w:rPr>
          <w:rFonts w:cstheme="minorHAnsi"/>
          <w:sz w:val="20"/>
          <w:szCs w:val="20"/>
        </w:rPr>
        <w:t xml:space="preserve"> and </w:t>
      </w:r>
      <w:r w:rsidR="00A07958">
        <w:rPr>
          <w:rFonts w:cstheme="minorHAnsi"/>
          <w:sz w:val="20"/>
          <w:szCs w:val="20"/>
        </w:rPr>
        <w:t>each of these</w:t>
      </w:r>
      <w:r w:rsidR="009F6F63">
        <w:rPr>
          <w:rFonts w:cstheme="minorHAnsi"/>
          <w:sz w:val="20"/>
          <w:szCs w:val="20"/>
        </w:rPr>
        <w:t xml:space="preserve"> spaces </w:t>
      </w:r>
      <w:r w:rsidR="000D364F">
        <w:rPr>
          <w:rFonts w:cstheme="minorHAnsi"/>
          <w:sz w:val="20"/>
          <w:szCs w:val="20"/>
        </w:rPr>
        <w:t xml:space="preserve">has </w:t>
      </w:r>
      <w:r w:rsidR="009F6F63">
        <w:rPr>
          <w:rFonts w:cstheme="minorHAnsi"/>
          <w:sz w:val="20"/>
          <w:szCs w:val="20"/>
        </w:rPr>
        <w:t xml:space="preserve">multiple environments </w:t>
      </w:r>
      <w:r w:rsidR="00C85FAE">
        <w:rPr>
          <w:rFonts w:cstheme="minorHAnsi"/>
          <w:sz w:val="20"/>
          <w:szCs w:val="20"/>
        </w:rPr>
        <w:t>to</w:t>
      </w:r>
      <w:r w:rsidR="009F6F63">
        <w:rPr>
          <w:rFonts w:cstheme="minorHAnsi"/>
          <w:sz w:val="20"/>
          <w:szCs w:val="20"/>
        </w:rPr>
        <w:t xml:space="preserve"> host content types </w:t>
      </w:r>
      <w:r w:rsidR="0028283A">
        <w:rPr>
          <w:rFonts w:cstheme="minorHAnsi"/>
          <w:sz w:val="20"/>
          <w:szCs w:val="20"/>
        </w:rPr>
        <w:t xml:space="preserve">and entries </w:t>
      </w:r>
      <w:r w:rsidR="000F1753">
        <w:rPr>
          <w:rFonts w:cstheme="minorHAnsi"/>
          <w:sz w:val="20"/>
          <w:szCs w:val="20"/>
        </w:rPr>
        <w:t xml:space="preserve">to deliver them to </w:t>
      </w:r>
      <w:r w:rsidR="00E37108">
        <w:rPr>
          <w:rFonts w:cstheme="minorHAnsi"/>
          <w:sz w:val="20"/>
          <w:szCs w:val="20"/>
        </w:rPr>
        <w:t>ecom</w:t>
      </w:r>
      <w:r w:rsidR="00095AC8">
        <w:rPr>
          <w:rFonts w:cstheme="minorHAnsi"/>
          <w:sz w:val="20"/>
          <w:szCs w:val="20"/>
        </w:rPr>
        <w:t>m</w:t>
      </w:r>
      <w:r w:rsidR="002E139B">
        <w:rPr>
          <w:rFonts w:cstheme="minorHAnsi"/>
          <w:sz w:val="20"/>
          <w:szCs w:val="20"/>
        </w:rPr>
        <w:t>erce</w:t>
      </w:r>
      <w:r w:rsidR="00E37108">
        <w:rPr>
          <w:rFonts w:cstheme="minorHAnsi"/>
          <w:sz w:val="20"/>
          <w:szCs w:val="20"/>
        </w:rPr>
        <w:t xml:space="preserve"> channels</w:t>
      </w:r>
      <w:r w:rsidR="009F6F63">
        <w:rPr>
          <w:rFonts w:cstheme="minorHAnsi"/>
          <w:sz w:val="20"/>
          <w:szCs w:val="20"/>
        </w:rPr>
        <w:t xml:space="preserve"> </w:t>
      </w:r>
      <w:r w:rsidR="00207327">
        <w:rPr>
          <w:rFonts w:cstheme="minorHAnsi"/>
          <w:sz w:val="20"/>
          <w:szCs w:val="20"/>
        </w:rPr>
        <w:t>and c</w:t>
      </w:r>
      <w:r w:rsidR="00A30B8B">
        <w:rPr>
          <w:rFonts w:cstheme="minorHAnsi"/>
          <w:sz w:val="20"/>
          <w:szCs w:val="20"/>
        </w:rPr>
        <w:t xml:space="preserve">onnected devices </w:t>
      </w:r>
      <w:r w:rsidR="009F6F63">
        <w:rPr>
          <w:rFonts w:cstheme="minorHAnsi"/>
          <w:sz w:val="20"/>
          <w:szCs w:val="20"/>
        </w:rPr>
        <w:t>using graph Q</w:t>
      </w:r>
      <w:r w:rsidR="005F7374">
        <w:rPr>
          <w:rFonts w:cstheme="minorHAnsi"/>
          <w:sz w:val="20"/>
          <w:szCs w:val="20"/>
        </w:rPr>
        <w:t>L</w:t>
      </w:r>
      <w:r w:rsidR="009F6F63">
        <w:rPr>
          <w:rFonts w:cstheme="minorHAnsi"/>
          <w:sz w:val="20"/>
          <w:szCs w:val="20"/>
        </w:rPr>
        <w:t xml:space="preserve"> API’s. </w:t>
      </w:r>
      <w:r w:rsidR="00CF63FA">
        <w:rPr>
          <w:rFonts w:cstheme="minorHAnsi"/>
          <w:sz w:val="20"/>
          <w:szCs w:val="20"/>
        </w:rPr>
        <w:t xml:space="preserve">Content is delivered to </w:t>
      </w:r>
      <w:r w:rsidR="009F6F63">
        <w:rPr>
          <w:rFonts w:cstheme="minorHAnsi"/>
          <w:sz w:val="20"/>
          <w:szCs w:val="20"/>
        </w:rPr>
        <w:t xml:space="preserve">Azure Cloud and SFMC (Sales Force Marketing Cloud) </w:t>
      </w:r>
      <w:r w:rsidR="00CF63FA">
        <w:rPr>
          <w:rFonts w:cstheme="minorHAnsi"/>
          <w:sz w:val="20"/>
          <w:szCs w:val="20"/>
        </w:rPr>
        <w:t>using webhooks</w:t>
      </w:r>
      <w:r w:rsidR="009F6F63">
        <w:rPr>
          <w:rFonts w:cstheme="minorHAnsi"/>
          <w:sz w:val="20"/>
          <w:szCs w:val="20"/>
        </w:rPr>
        <w:t>.</w:t>
      </w:r>
    </w:p>
    <w:p w14:paraId="000E0BF6" w14:textId="7F0B1576" w:rsidR="00F77428" w:rsidRDefault="00095988" w:rsidP="009F6F63">
      <w:pPr>
        <w:ind w:left="-360"/>
        <w:jc w:val="both"/>
        <w:rPr>
          <w:ins w:id="130" w:author="Ramana Kunchala" w:date="2024-07-11T17:45:00Z" w16du:dateUtc="2024-07-11T12:15:00Z"/>
          <w:rFonts w:cstheme="minorHAnsi"/>
          <w:sz w:val="20"/>
          <w:szCs w:val="20"/>
        </w:rPr>
      </w:pPr>
      <w:r>
        <w:rPr>
          <w:rFonts w:cstheme="minorHAnsi"/>
          <w:sz w:val="20"/>
          <w:szCs w:val="20"/>
        </w:rPr>
        <w:t xml:space="preserve">The details of </w:t>
      </w:r>
      <w:ins w:id="131" w:author="Ramana Kunchala" w:date="2024-07-11T17:45:00Z" w16du:dateUtc="2024-07-11T12:15:00Z">
        <w:r w:rsidR="00A44E77">
          <w:rPr>
            <w:rFonts w:cstheme="minorHAnsi"/>
            <w:sz w:val="20"/>
            <w:szCs w:val="20"/>
          </w:rPr>
          <w:t xml:space="preserve">2 spaces created </w:t>
        </w:r>
        <w:r w:rsidR="003B2FB6">
          <w:rPr>
            <w:rFonts w:cstheme="minorHAnsi"/>
            <w:sz w:val="20"/>
            <w:szCs w:val="20"/>
          </w:rPr>
          <w:t xml:space="preserve">in </w:t>
        </w:r>
        <w:proofErr w:type="spellStart"/>
        <w:r w:rsidR="003B2FB6">
          <w:rPr>
            <w:rFonts w:cstheme="minorHAnsi"/>
            <w:sz w:val="20"/>
            <w:szCs w:val="20"/>
          </w:rPr>
          <w:t>Contentful</w:t>
        </w:r>
        <w:proofErr w:type="spellEnd"/>
        <w:r w:rsidR="003B2FB6">
          <w:rPr>
            <w:rFonts w:cstheme="minorHAnsi"/>
            <w:sz w:val="20"/>
            <w:szCs w:val="20"/>
          </w:rPr>
          <w:t xml:space="preserve"> </w:t>
        </w:r>
      </w:ins>
      <w:r w:rsidR="00577F65">
        <w:rPr>
          <w:rFonts w:cstheme="minorHAnsi"/>
          <w:sz w:val="20"/>
          <w:szCs w:val="20"/>
        </w:rPr>
        <w:t>Organization</w:t>
      </w:r>
      <w:ins w:id="132" w:author="Ramana Kunchala" w:date="2024-07-11T17:45:00Z" w16du:dateUtc="2024-07-11T12:15:00Z">
        <w:r w:rsidR="00BF3711">
          <w:rPr>
            <w:rFonts w:cstheme="minorHAnsi"/>
            <w:sz w:val="20"/>
            <w:szCs w:val="20"/>
          </w:rPr>
          <w:t>:</w:t>
        </w:r>
      </w:ins>
    </w:p>
    <w:p w14:paraId="48E3C2E1" w14:textId="26DC5ED2" w:rsidR="00BF3711" w:rsidRDefault="00804CFE" w:rsidP="00BF3711">
      <w:pPr>
        <w:pStyle w:val="ListParagraph"/>
        <w:numPr>
          <w:ilvl w:val="0"/>
          <w:numId w:val="65"/>
        </w:numPr>
        <w:jc w:val="both"/>
        <w:rPr>
          <w:ins w:id="133" w:author="Ramana Kunchala" w:date="2024-07-11T17:48:00Z" w16du:dateUtc="2024-07-11T12:18:00Z"/>
          <w:rFonts w:cstheme="minorHAnsi"/>
          <w:sz w:val="20"/>
          <w:szCs w:val="20"/>
          <w:u w:val="single"/>
        </w:rPr>
      </w:pPr>
      <w:ins w:id="134" w:author="Ramana Kunchala" w:date="2024-07-11T17:46:00Z" w16du:dateUtc="2024-07-11T12:16:00Z">
        <w:r w:rsidRPr="00EA3588">
          <w:rPr>
            <w:rFonts w:cstheme="minorHAnsi"/>
            <w:sz w:val="20"/>
            <w:szCs w:val="20"/>
            <w:u w:val="single"/>
            <w:rPrChange w:id="135" w:author="Ramana Kunchala" w:date="2024-07-11T17:46:00Z" w16du:dateUtc="2024-07-11T12:16:00Z">
              <w:rPr>
                <w:rFonts w:cstheme="minorHAnsi"/>
                <w:sz w:val="20"/>
                <w:szCs w:val="20"/>
              </w:rPr>
            </w:rPrChange>
          </w:rPr>
          <w:t>KCBU (Keurig Connected Business Unit)</w:t>
        </w:r>
      </w:ins>
      <w:ins w:id="136" w:author="Ramana Kunchala" w:date="2024-07-11T17:48:00Z" w16du:dateUtc="2024-07-11T12:18:00Z">
        <w:r w:rsidR="00DA1357">
          <w:rPr>
            <w:rFonts w:cstheme="minorHAnsi"/>
            <w:sz w:val="20"/>
            <w:szCs w:val="20"/>
            <w:u w:val="single"/>
          </w:rPr>
          <w:t xml:space="preserve"> Space:</w:t>
        </w:r>
      </w:ins>
    </w:p>
    <w:p w14:paraId="2831BB6C" w14:textId="4B17DC1D" w:rsidR="00DA1357" w:rsidRDefault="00D86B45">
      <w:pPr>
        <w:pStyle w:val="ListParagraph"/>
        <w:numPr>
          <w:ilvl w:val="1"/>
          <w:numId w:val="65"/>
        </w:numPr>
        <w:spacing w:after="160" w:line="259" w:lineRule="auto"/>
        <w:jc w:val="both"/>
        <w:rPr>
          <w:ins w:id="137" w:author="Ramana Kunchala" w:date="2024-07-11T17:50:00Z" w16du:dateUtc="2024-07-11T12:20:00Z"/>
          <w:rFonts w:cstheme="minorHAnsi"/>
          <w:sz w:val="20"/>
          <w:szCs w:val="20"/>
        </w:rPr>
      </w:pPr>
      <w:ins w:id="138" w:author="Ramana Kunchala" w:date="2024-07-11T17:48:00Z" w16du:dateUtc="2024-07-11T12:18:00Z">
        <w:r w:rsidRPr="00BA7B00">
          <w:rPr>
            <w:rFonts w:cstheme="minorHAnsi"/>
            <w:sz w:val="20"/>
            <w:szCs w:val="20"/>
            <w:rPrChange w:id="139" w:author="Ramana Kunchala" w:date="2024-07-11T17:49:00Z" w16du:dateUtc="2024-07-11T12:19:00Z">
              <w:rPr>
                <w:rFonts w:cstheme="minorHAnsi"/>
                <w:sz w:val="20"/>
                <w:szCs w:val="20"/>
                <w:u w:val="single"/>
              </w:rPr>
            </w:rPrChange>
          </w:rPr>
          <w:t>Consists of various content ca</w:t>
        </w:r>
      </w:ins>
      <w:ins w:id="140" w:author="Ramana Kunchala" w:date="2024-07-11T17:49:00Z" w16du:dateUtc="2024-07-11T12:19:00Z">
        <w:r w:rsidRPr="00BA7B00">
          <w:rPr>
            <w:rFonts w:cstheme="minorHAnsi"/>
            <w:sz w:val="20"/>
            <w:szCs w:val="20"/>
            <w:rPrChange w:id="141" w:author="Ramana Kunchala" w:date="2024-07-11T17:49:00Z" w16du:dateUtc="2024-07-11T12:19:00Z">
              <w:rPr>
                <w:rFonts w:cstheme="minorHAnsi"/>
                <w:sz w:val="20"/>
                <w:szCs w:val="20"/>
                <w:u w:val="single"/>
              </w:rPr>
            </w:rPrChange>
          </w:rPr>
          <w:t xml:space="preserve">tegories such as </w:t>
        </w:r>
        <w:r w:rsidRPr="00BA7B00">
          <w:rPr>
            <w:rFonts w:cstheme="minorHAnsi"/>
            <w:sz w:val="20"/>
            <w:szCs w:val="20"/>
            <w:rPrChange w:id="142" w:author="Ramana Kunchala" w:date="2024-07-11T17:49:00Z" w16du:dateUtc="2024-07-11T12:19:00Z">
              <w:rPr/>
            </w:rPrChange>
          </w:rPr>
          <w:t>Mobile App Configuration Content</w:t>
        </w:r>
        <w:r w:rsidR="00F07359" w:rsidRPr="00BA7B00">
          <w:rPr>
            <w:rFonts w:cstheme="minorHAnsi"/>
            <w:sz w:val="20"/>
            <w:szCs w:val="20"/>
            <w:rPrChange w:id="143" w:author="Ramana Kunchala" w:date="2024-07-11T17:49:00Z" w16du:dateUtc="2024-07-11T12:19:00Z">
              <w:rPr/>
            </w:rPrChange>
          </w:rPr>
          <w:t xml:space="preserve">, </w:t>
        </w:r>
        <w:r w:rsidRPr="00BA7B00">
          <w:rPr>
            <w:rFonts w:cstheme="minorHAnsi"/>
            <w:sz w:val="20"/>
            <w:szCs w:val="20"/>
            <w:rPrChange w:id="144" w:author="Ramana Kunchala" w:date="2024-07-11T17:49:00Z" w16du:dateUtc="2024-07-11T12:19:00Z">
              <w:rPr/>
            </w:rPrChange>
          </w:rPr>
          <w:t>Pod Files</w:t>
        </w:r>
        <w:r w:rsidR="00F07359" w:rsidRPr="00BA7B00">
          <w:rPr>
            <w:rFonts w:cstheme="minorHAnsi"/>
            <w:sz w:val="20"/>
            <w:szCs w:val="20"/>
            <w:rPrChange w:id="145" w:author="Ramana Kunchala" w:date="2024-07-11T17:49:00Z" w16du:dateUtc="2024-07-11T12:19:00Z">
              <w:rPr/>
            </w:rPrChange>
          </w:rPr>
          <w:t xml:space="preserve">, </w:t>
        </w:r>
        <w:r w:rsidRPr="00BA7B00">
          <w:rPr>
            <w:rFonts w:cstheme="minorHAnsi"/>
            <w:sz w:val="20"/>
            <w:szCs w:val="20"/>
            <w:rPrChange w:id="146" w:author="Ramana Kunchala" w:date="2024-07-11T17:49:00Z" w16du:dateUtc="2024-07-11T12:19:00Z">
              <w:rPr/>
            </w:rPrChange>
          </w:rPr>
          <w:t>Recipes</w:t>
        </w:r>
        <w:r w:rsidR="00F07359" w:rsidRPr="00BA7B00">
          <w:rPr>
            <w:rFonts w:cstheme="minorHAnsi"/>
            <w:sz w:val="20"/>
            <w:szCs w:val="20"/>
            <w:rPrChange w:id="147" w:author="Ramana Kunchala" w:date="2024-07-11T17:49:00Z" w16du:dateUtc="2024-07-11T12:19:00Z">
              <w:rPr/>
            </w:rPrChange>
          </w:rPr>
          <w:t xml:space="preserve">, </w:t>
        </w:r>
        <w:r w:rsidRPr="00BA7B00">
          <w:rPr>
            <w:rFonts w:cstheme="minorHAnsi"/>
            <w:sz w:val="20"/>
            <w:szCs w:val="20"/>
            <w:rPrChange w:id="148" w:author="Ramana Kunchala" w:date="2024-07-11T17:49:00Z" w16du:dateUtc="2024-07-11T12:19:00Z">
              <w:rPr/>
            </w:rPrChange>
          </w:rPr>
          <w:t>Mobile App Pages</w:t>
        </w:r>
        <w:r w:rsidR="00F07359" w:rsidRPr="00BA7B00">
          <w:rPr>
            <w:rFonts w:cstheme="minorHAnsi"/>
            <w:sz w:val="20"/>
            <w:szCs w:val="20"/>
            <w:rPrChange w:id="149" w:author="Ramana Kunchala" w:date="2024-07-11T17:49:00Z" w16du:dateUtc="2024-07-11T12:19:00Z">
              <w:rPr/>
            </w:rPrChange>
          </w:rPr>
          <w:t xml:space="preserve">, </w:t>
        </w:r>
        <w:r w:rsidRPr="00BA7B00">
          <w:rPr>
            <w:rFonts w:cstheme="minorHAnsi"/>
            <w:sz w:val="20"/>
            <w:szCs w:val="20"/>
            <w:rPrChange w:id="150" w:author="Ramana Kunchala" w:date="2024-07-11T17:49:00Z" w16du:dateUtc="2024-07-11T12:19:00Z">
              <w:rPr/>
            </w:rPrChange>
          </w:rPr>
          <w:t>Lucky Brew Campaign</w:t>
        </w:r>
        <w:r w:rsidR="00F07359" w:rsidRPr="00BA7B00">
          <w:rPr>
            <w:rFonts w:cstheme="minorHAnsi"/>
            <w:sz w:val="20"/>
            <w:szCs w:val="20"/>
            <w:rPrChange w:id="151" w:author="Ramana Kunchala" w:date="2024-07-11T17:49:00Z" w16du:dateUtc="2024-07-11T12:19:00Z">
              <w:rPr/>
            </w:rPrChange>
          </w:rPr>
          <w:t xml:space="preserve">, </w:t>
        </w:r>
        <w:r w:rsidRPr="00BA7B00">
          <w:rPr>
            <w:rFonts w:cstheme="minorHAnsi"/>
            <w:sz w:val="20"/>
            <w:szCs w:val="20"/>
            <w:rPrChange w:id="152" w:author="Ramana Kunchala" w:date="2024-07-11T17:49:00Z" w16du:dateUtc="2024-07-11T12:19:00Z">
              <w:rPr/>
            </w:rPrChange>
          </w:rPr>
          <w:t>Brand Logos</w:t>
        </w:r>
        <w:r w:rsidR="00BA7B00" w:rsidRPr="00BA7B00">
          <w:rPr>
            <w:rFonts w:cstheme="minorHAnsi"/>
            <w:sz w:val="20"/>
            <w:szCs w:val="20"/>
            <w:rPrChange w:id="153" w:author="Ramana Kunchala" w:date="2024-07-11T17:49:00Z" w16du:dateUtc="2024-07-11T12:19:00Z">
              <w:rPr/>
            </w:rPrChange>
          </w:rPr>
          <w:t xml:space="preserve">, </w:t>
        </w:r>
        <w:r w:rsidRPr="00BA7B00">
          <w:rPr>
            <w:rFonts w:cstheme="minorHAnsi"/>
            <w:sz w:val="20"/>
            <w:szCs w:val="20"/>
            <w:rPrChange w:id="154" w:author="Ramana Kunchala" w:date="2024-07-11T17:49:00Z" w16du:dateUtc="2024-07-11T12:19:00Z">
              <w:rPr/>
            </w:rPrChange>
          </w:rPr>
          <w:t>Variety Logos</w:t>
        </w:r>
        <w:r w:rsidR="00BA7B00" w:rsidRPr="00BA7B00">
          <w:rPr>
            <w:rFonts w:cstheme="minorHAnsi"/>
            <w:sz w:val="20"/>
            <w:szCs w:val="20"/>
            <w:rPrChange w:id="155" w:author="Ramana Kunchala" w:date="2024-07-11T17:49:00Z" w16du:dateUtc="2024-07-11T12:19:00Z">
              <w:rPr/>
            </w:rPrChange>
          </w:rPr>
          <w:t xml:space="preserve">, </w:t>
        </w:r>
        <w:r w:rsidRPr="00BA7B00">
          <w:rPr>
            <w:rFonts w:cstheme="minorHAnsi"/>
            <w:sz w:val="20"/>
            <w:szCs w:val="20"/>
            <w:rPrChange w:id="156" w:author="Ramana Kunchala" w:date="2024-07-11T17:49:00Z" w16du:dateUtc="2024-07-11T12:19:00Z">
              <w:rPr/>
            </w:rPrChange>
          </w:rPr>
          <w:t xml:space="preserve">AFH brewer beverages, recipes </w:t>
        </w:r>
      </w:ins>
      <w:ins w:id="157" w:author="Ramana Kunchala" w:date="2024-07-11T17:50:00Z" w16du:dateUtc="2024-07-11T12:20:00Z">
        <w:r w:rsidR="00BA7B00" w:rsidRPr="00BA7B00">
          <w:rPr>
            <w:rFonts w:cstheme="minorHAnsi"/>
            <w:sz w:val="20"/>
            <w:szCs w:val="20"/>
          </w:rPr>
          <w:t>etc.</w:t>
        </w:r>
      </w:ins>
    </w:p>
    <w:p w14:paraId="6BDD82F3" w14:textId="07F0F815" w:rsidR="009E0B66" w:rsidRDefault="009E0B66">
      <w:pPr>
        <w:pStyle w:val="ListParagraph"/>
        <w:numPr>
          <w:ilvl w:val="1"/>
          <w:numId w:val="65"/>
        </w:numPr>
        <w:spacing w:after="160" w:line="259" w:lineRule="auto"/>
        <w:jc w:val="both"/>
        <w:rPr>
          <w:ins w:id="158" w:author="Ramana Kunchala" w:date="2024-07-11T17:51:00Z" w16du:dateUtc="2024-07-11T12:21:00Z"/>
          <w:rFonts w:cstheme="minorHAnsi"/>
          <w:sz w:val="20"/>
          <w:szCs w:val="20"/>
        </w:rPr>
      </w:pPr>
      <w:ins w:id="159" w:author="Ramana Kunchala" w:date="2024-07-11T17:50:00Z" w16du:dateUtc="2024-07-11T12:20:00Z">
        <w:r>
          <w:rPr>
            <w:rFonts w:cstheme="minorHAnsi"/>
            <w:sz w:val="20"/>
            <w:szCs w:val="20"/>
          </w:rPr>
          <w:t xml:space="preserve">Delivers content to </w:t>
        </w:r>
      </w:ins>
      <w:r w:rsidR="004965A1">
        <w:rPr>
          <w:rFonts w:cstheme="minorHAnsi"/>
          <w:sz w:val="20"/>
          <w:szCs w:val="20"/>
        </w:rPr>
        <w:t>S</w:t>
      </w:r>
      <w:ins w:id="160" w:author="Ramana Kunchala" w:date="2024-07-11T17:50:00Z" w16du:dateUtc="2024-07-11T12:20:00Z">
        <w:r w:rsidR="004965A1">
          <w:rPr>
            <w:rFonts w:cstheme="minorHAnsi"/>
            <w:sz w:val="20"/>
            <w:szCs w:val="20"/>
          </w:rPr>
          <w:t>ites</w:t>
        </w:r>
      </w:ins>
      <w:r w:rsidR="004965A1">
        <w:rPr>
          <w:rFonts w:cstheme="minorHAnsi"/>
          <w:sz w:val="20"/>
          <w:szCs w:val="20"/>
        </w:rPr>
        <w:t xml:space="preserve"> (Keurig.com, Keurig.ca)</w:t>
      </w:r>
      <w:ins w:id="161" w:author="Ramana Kunchala" w:date="2024-07-11T17:50:00Z" w16du:dateUtc="2024-07-11T12:20:00Z">
        <w:r w:rsidR="004965A1">
          <w:rPr>
            <w:rFonts w:cstheme="minorHAnsi"/>
            <w:sz w:val="20"/>
            <w:szCs w:val="20"/>
          </w:rPr>
          <w:t xml:space="preserve"> </w:t>
        </w:r>
        <w:r w:rsidR="00E873AD">
          <w:rPr>
            <w:rFonts w:cstheme="minorHAnsi"/>
            <w:sz w:val="20"/>
            <w:szCs w:val="20"/>
          </w:rPr>
          <w:t xml:space="preserve">and Mobile Apps using </w:t>
        </w:r>
        <w:proofErr w:type="spellStart"/>
        <w:r w:rsidR="00E873AD">
          <w:rPr>
            <w:rFonts w:cstheme="minorHAnsi"/>
            <w:sz w:val="20"/>
            <w:szCs w:val="20"/>
          </w:rPr>
          <w:t>GraphQL</w:t>
        </w:r>
        <w:proofErr w:type="spellEnd"/>
        <w:r w:rsidR="00E873AD">
          <w:rPr>
            <w:rFonts w:cstheme="minorHAnsi"/>
            <w:sz w:val="20"/>
            <w:szCs w:val="20"/>
          </w:rPr>
          <w:t xml:space="preserve"> </w:t>
        </w:r>
      </w:ins>
      <w:ins w:id="162" w:author="Ramana Kunchala" w:date="2024-07-11T17:51:00Z" w16du:dateUtc="2024-07-11T12:21:00Z">
        <w:r w:rsidR="00E873AD">
          <w:rPr>
            <w:rFonts w:cstheme="minorHAnsi"/>
            <w:sz w:val="20"/>
            <w:szCs w:val="20"/>
          </w:rPr>
          <w:t>APIs</w:t>
        </w:r>
      </w:ins>
    </w:p>
    <w:p w14:paraId="1E93E620" w14:textId="08A753D0" w:rsidR="00E873AD" w:rsidRDefault="00DD4D8D">
      <w:pPr>
        <w:pStyle w:val="ListParagraph"/>
        <w:numPr>
          <w:ilvl w:val="1"/>
          <w:numId w:val="65"/>
        </w:numPr>
        <w:spacing w:after="160" w:line="259" w:lineRule="auto"/>
        <w:jc w:val="both"/>
        <w:rPr>
          <w:ins w:id="163" w:author="Ramana Kunchala" w:date="2024-07-11T17:53:00Z" w16du:dateUtc="2024-07-11T12:23:00Z"/>
          <w:rFonts w:cstheme="minorHAnsi"/>
          <w:sz w:val="20"/>
          <w:szCs w:val="20"/>
        </w:rPr>
      </w:pPr>
      <w:ins w:id="164" w:author="Ramana Kunchala" w:date="2024-07-11T17:52:00Z" w16du:dateUtc="2024-07-11T12:22:00Z">
        <w:r>
          <w:rPr>
            <w:rFonts w:cstheme="minorHAnsi"/>
            <w:sz w:val="20"/>
            <w:szCs w:val="20"/>
          </w:rPr>
          <w:t xml:space="preserve">Delivers content to </w:t>
        </w:r>
      </w:ins>
      <w:ins w:id="165" w:author="Ramana Kunchala" w:date="2024-07-11T17:53:00Z" w16du:dateUtc="2024-07-11T12:23:00Z">
        <w:r w:rsidR="006B5881">
          <w:rPr>
            <w:rFonts w:cstheme="minorHAnsi"/>
            <w:sz w:val="20"/>
            <w:szCs w:val="20"/>
          </w:rPr>
          <w:t xml:space="preserve">Azure Cloud </w:t>
        </w:r>
      </w:ins>
      <w:ins w:id="166" w:author="Ramana Kunchala" w:date="2024-07-11T17:55:00Z" w16du:dateUtc="2024-07-11T12:25:00Z">
        <w:r w:rsidR="009C0DBE">
          <w:rPr>
            <w:rFonts w:cstheme="minorHAnsi"/>
            <w:sz w:val="20"/>
            <w:szCs w:val="20"/>
          </w:rPr>
          <w:t>for</w:t>
        </w:r>
      </w:ins>
      <w:ins w:id="167" w:author="Ramana Kunchala" w:date="2024-07-11T17:53:00Z" w16du:dateUtc="2024-07-11T12:23:00Z">
        <w:r w:rsidR="006B5881">
          <w:rPr>
            <w:rFonts w:cstheme="minorHAnsi"/>
            <w:sz w:val="20"/>
            <w:szCs w:val="20"/>
          </w:rPr>
          <w:t xml:space="preserve"> </w:t>
        </w:r>
        <w:r w:rsidR="006A5948">
          <w:rPr>
            <w:rFonts w:cstheme="minorHAnsi"/>
            <w:sz w:val="20"/>
            <w:szCs w:val="20"/>
          </w:rPr>
          <w:t xml:space="preserve">POD metadata </w:t>
        </w:r>
      </w:ins>
      <w:ins w:id="168" w:author="Ramana Kunchala" w:date="2024-07-11T17:55:00Z" w16du:dateUtc="2024-07-11T12:25:00Z">
        <w:r w:rsidR="009C0DBE">
          <w:rPr>
            <w:rFonts w:cstheme="minorHAnsi"/>
            <w:sz w:val="20"/>
            <w:szCs w:val="20"/>
          </w:rPr>
          <w:t xml:space="preserve">updates </w:t>
        </w:r>
      </w:ins>
      <w:ins w:id="169" w:author="Ramana Kunchala" w:date="2024-07-11T17:53:00Z" w16du:dateUtc="2024-07-11T12:23:00Z">
        <w:r w:rsidR="006A5948">
          <w:rPr>
            <w:rFonts w:cstheme="minorHAnsi"/>
            <w:sz w:val="20"/>
            <w:szCs w:val="20"/>
          </w:rPr>
          <w:t>using webhook</w:t>
        </w:r>
      </w:ins>
    </w:p>
    <w:p w14:paraId="158806CF" w14:textId="4534789E" w:rsidR="006A5948" w:rsidRDefault="00374862" w:rsidP="1FBD722E">
      <w:pPr>
        <w:pStyle w:val="ListParagraph"/>
        <w:numPr>
          <w:ilvl w:val="1"/>
          <w:numId w:val="65"/>
        </w:numPr>
        <w:spacing w:after="160" w:line="259" w:lineRule="auto"/>
        <w:jc w:val="both"/>
        <w:rPr>
          <w:ins w:id="170" w:author="Ramana Kunchala" w:date="2024-07-11T17:58:00Z" w16du:dateUtc="2024-07-11T12:28:00Z"/>
          <w:sz w:val="20"/>
          <w:szCs w:val="20"/>
        </w:rPr>
      </w:pPr>
      <w:ins w:id="171" w:author="Ramana Kunchala" w:date="2024-07-11T17:54:00Z" w16du:dateUtc="2024-07-11T12:24:00Z">
        <w:r w:rsidRPr="1FBD722E">
          <w:rPr>
            <w:sz w:val="20"/>
            <w:szCs w:val="20"/>
          </w:rPr>
          <w:t xml:space="preserve">Delivers content to </w:t>
        </w:r>
        <w:r w:rsidR="00775241" w:rsidRPr="1FBD722E">
          <w:rPr>
            <w:sz w:val="20"/>
            <w:szCs w:val="20"/>
          </w:rPr>
          <w:t xml:space="preserve">SFMC </w:t>
        </w:r>
      </w:ins>
      <w:ins w:id="172" w:author="Ramana Kunchala" w:date="2024-07-11T17:55:00Z" w16du:dateUtc="2024-07-11T12:25:00Z">
        <w:r w:rsidR="00DE1721" w:rsidRPr="1FBD722E">
          <w:rPr>
            <w:sz w:val="20"/>
            <w:szCs w:val="20"/>
          </w:rPr>
          <w:t xml:space="preserve">for </w:t>
        </w:r>
        <w:r w:rsidR="009C0DBE" w:rsidRPr="1FBD722E">
          <w:rPr>
            <w:sz w:val="20"/>
            <w:szCs w:val="20"/>
          </w:rPr>
          <w:t>Lucky brew campaign updates using webhook</w:t>
        </w:r>
      </w:ins>
      <w:ins w:id="173" w:author="Ramana Kunchala" w:date="2024-07-11T17:54:00Z" w16du:dateUtc="2024-07-11T12:24:00Z">
        <w:r w:rsidR="00775241" w:rsidRPr="1FBD722E">
          <w:rPr>
            <w:sz w:val="20"/>
            <w:szCs w:val="20"/>
          </w:rPr>
          <w:t xml:space="preserve"> </w:t>
        </w:r>
      </w:ins>
    </w:p>
    <w:p w14:paraId="4822EB95" w14:textId="45EFC0C6" w:rsidR="00AC601B" w:rsidRPr="00991C34" w:rsidRDefault="00894A4F" w:rsidP="00490D08">
      <w:pPr>
        <w:pStyle w:val="ListParagraph"/>
        <w:numPr>
          <w:ilvl w:val="1"/>
          <w:numId w:val="65"/>
        </w:numPr>
        <w:spacing w:after="160" w:line="259" w:lineRule="auto"/>
        <w:jc w:val="both"/>
        <w:rPr>
          <w:sz w:val="20"/>
          <w:szCs w:val="20"/>
        </w:rPr>
      </w:pPr>
      <w:ins w:id="174" w:author="Ramana Kunchala" w:date="2024-07-11T17:58:00Z" w16du:dateUtc="2024-07-11T12:28:00Z">
        <w:r w:rsidRPr="1FBD722E">
          <w:rPr>
            <w:sz w:val="20"/>
            <w:szCs w:val="20"/>
          </w:rPr>
          <w:t xml:space="preserve">Azure DevOps deploys </w:t>
        </w:r>
        <w:r w:rsidR="00066567">
          <w:rPr>
            <w:rFonts w:cstheme="minorHAnsi"/>
            <w:sz w:val="20"/>
            <w:szCs w:val="20"/>
          </w:rPr>
          <w:t>P</w:t>
        </w:r>
      </w:ins>
      <w:ins w:id="175" w:author="Ramana Kunchala" w:date="2024-07-11T17:59:00Z" w16du:dateUtc="2024-07-11T12:29:00Z">
        <w:r w:rsidR="00066567">
          <w:rPr>
            <w:rFonts w:cstheme="minorHAnsi"/>
            <w:sz w:val="20"/>
            <w:szCs w:val="20"/>
          </w:rPr>
          <w:t xml:space="preserve">OD files and Hero lids files </w:t>
        </w:r>
        <w:r w:rsidR="00F559FB">
          <w:rPr>
            <w:rFonts w:cstheme="minorHAnsi"/>
            <w:sz w:val="20"/>
            <w:szCs w:val="20"/>
          </w:rPr>
          <w:t xml:space="preserve">to </w:t>
        </w:r>
        <w:proofErr w:type="spellStart"/>
        <w:r w:rsidR="00F559FB">
          <w:rPr>
            <w:rFonts w:cstheme="minorHAnsi"/>
            <w:sz w:val="20"/>
            <w:szCs w:val="20"/>
          </w:rPr>
          <w:t>Contentful</w:t>
        </w:r>
        <w:proofErr w:type="spellEnd"/>
        <w:r w:rsidR="00F559FB">
          <w:rPr>
            <w:rFonts w:cstheme="minorHAnsi"/>
            <w:sz w:val="20"/>
            <w:szCs w:val="20"/>
          </w:rPr>
          <w:t xml:space="preserve"> </w:t>
        </w:r>
        <w:r w:rsidR="00237ED6">
          <w:rPr>
            <w:rFonts w:cstheme="minorHAnsi"/>
            <w:sz w:val="20"/>
            <w:szCs w:val="20"/>
          </w:rPr>
          <w:t>with</w:t>
        </w:r>
        <w:r w:rsidR="00F559FB">
          <w:rPr>
            <w:rFonts w:cstheme="minorHAnsi"/>
            <w:sz w:val="20"/>
            <w:szCs w:val="20"/>
          </w:rPr>
          <w:t xml:space="preserve"> re</w:t>
        </w:r>
        <w:r w:rsidR="00C06A33">
          <w:rPr>
            <w:rFonts w:cstheme="minorHAnsi"/>
            <w:sz w:val="20"/>
            <w:szCs w:val="20"/>
          </w:rPr>
          <w:t xml:space="preserve">lease pipeline using </w:t>
        </w:r>
      </w:ins>
      <w:ins w:id="176" w:author="Ramana Kunchala" w:date="2024-07-11T18:00:00Z" w16du:dateUtc="2024-07-11T12:30:00Z">
        <w:r w:rsidR="00C06A33">
          <w:rPr>
            <w:rFonts w:cstheme="minorHAnsi"/>
            <w:sz w:val="20"/>
            <w:szCs w:val="20"/>
          </w:rPr>
          <w:t>R</w:t>
        </w:r>
      </w:ins>
      <w:r w:rsidR="005D19A6">
        <w:rPr>
          <w:rFonts w:cstheme="minorHAnsi"/>
          <w:sz w:val="20"/>
          <w:szCs w:val="20"/>
        </w:rPr>
        <w:t>est API.</w:t>
      </w:r>
    </w:p>
    <w:p w14:paraId="1577CB04" w14:textId="77777777" w:rsidR="00991C34" w:rsidRPr="00991C34" w:rsidRDefault="00991C34" w:rsidP="00991C34">
      <w:pPr>
        <w:pStyle w:val="ListParagraph"/>
        <w:spacing w:after="160" w:line="259" w:lineRule="auto"/>
        <w:ind w:left="360"/>
        <w:jc w:val="both"/>
        <w:rPr>
          <w:sz w:val="20"/>
          <w:szCs w:val="20"/>
          <w:u w:val="single"/>
        </w:rPr>
      </w:pPr>
    </w:p>
    <w:p w14:paraId="50A5E04F" w14:textId="72828D68" w:rsidR="00F4443B" w:rsidRPr="00EF1D9E" w:rsidRDefault="00EF1D9E" w:rsidP="00F4443B">
      <w:pPr>
        <w:pStyle w:val="ListParagraph"/>
        <w:numPr>
          <w:ilvl w:val="0"/>
          <w:numId w:val="65"/>
        </w:numPr>
        <w:spacing w:after="160" w:line="259" w:lineRule="auto"/>
        <w:jc w:val="both"/>
        <w:rPr>
          <w:sz w:val="20"/>
          <w:szCs w:val="20"/>
          <w:u w:val="single"/>
        </w:rPr>
      </w:pPr>
      <w:r w:rsidRPr="00EF1D9E">
        <w:rPr>
          <w:rFonts w:cstheme="minorHAnsi"/>
          <w:sz w:val="20"/>
          <w:szCs w:val="20"/>
          <w:u w:val="single"/>
        </w:rPr>
        <w:t>KCOM (Keurig.com) Space:</w:t>
      </w:r>
    </w:p>
    <w:p w14:paraId="0120F5C2" w14:textId="3C5C4C7B" w:rsidR="00EF1D9E" w:rsidRPr="00895EF2" w:rsidRDefault="00EF1D9E" w:rsidP="00490D08">
      <w:pPr>
        <w:pStyle w:val="ListParagraph"/>
        <w:numPr>
          <w:ilvl w:val="1"/>
          <w:numId w:val="65"/>
        </w:numPr>
        <w:spacing w:after="160" w:line="259" w:lineRule="auto"/>
        <w:jc w:val="both"/>
        <w:rPr>
          <w:ins w:id="177" w:author="Ramana Kunchala" w:date="2024-07-11T17:50:00Z" w16du:dateUtc="2024-07-11T12:20:00Z"/>
          <w:rFonts w:cstheme="minorHAnsi"/>
          <w:sz w:val="20"/>
          <w:szCs w:val="20"/>
        </w:rPr>
      </w:pPr>
      <w:ins w:id="178" w:author="Ramana Kunchala" w:date="2024-07-11T17:48:00Z" w16du:dateUtc="2024-07-11T12:18:00Z">
        <w:r w:rsidRPr="00895EF2">
          <w:rPr>
            <w:rFonts w:cstheme="minorHAnsi"/>
            <w:sz w:val="20"/>
            <w:szCs w:val="20"/>
            <w:rPrChange w:id="179" w:author="Ramana Kunchala" w:date="2024-07-11T17:49:00Z" w16du:dateUtc="2024-07-11T12:19:00Z">
              <w:rPr>
                <w:rFonts w:cstheme="minorHAnsi"/>
                <w:sz w:val="20"/>
                <w:szCs w:val="20"/>
                <w:u w:val="single"/>
              </w:rPr>
            </w:rPrChange>
          </w:rPr>
          <w:t>Consists of various content ca</w:t>
        </w:r>
      </w:ins>
      <w:ins w:id="180" w:author="Ramana Kunchala" w:date="2024-07-11T17:49:00Z" w16du:dateUtc="2024-07-11T12:19:00Z">
        <w:r w:rsidRPr="00895EF2">
          <w:rPr>
            <w:rFonts w:cstheme="minorHAnsi"/>
            <w:sz w:val="20"/>
            <w:szCs w:val="20"/>
            <w:rPrChange w:id="181" w:author="Ramana Kunchala" w:date="2024-07-11T17:49:00Z" w16du:dateUtc="2024-07-11T12:19:00Z">
              <w:rPr>
                <w:rFonts w:cstheme="minorHAnsi"/>
                <w:sz w:val="20"/>
                <w:szCs w:val="20"/>
                <w:u w:val="single"/>
              </w:rPr>
            </w:rPrChange>
          </w:rPr>
          <w:t xml:space="preserve">tegories such as </w:t>
        </w:r>
      </w:ins>
      <w:r w:rsidR="00895EF2">
        <w:t>Content hub Landing Pages, Recipes Landing Page, Lifestyle and Support Articles, Sustainability Landing Page, K Rounds, Content Next Gen brewer pops</w:t>
      </w:r>
      <w:ins w:id="182" w:author="Ramana Kunchala" w:date="2024-07-11T17:50:00Z" w16du:dateUtc="2024-07-11T12:20:00Z">
        <w:r w:rsidRPr="00895EF2">
          <w:rPr>
            <w:rFonts w:cstheme="minorHAnsi"/>
            <w:sz w:val="20"/>
            <w:szCs w:val="20"/>
          </w:rPr>
          <w:t>.</w:t>
        </w:r>
      </w:ins>
    </w:p>
    <w:p w14:paraId="6880BD49" w14:textId="01BF9A8A" w:rsidR="00EF1D9E" w:rsidRDefault="00EF1D9E" w:rsidP="00EF1D9E">
      <w:pPr>
        <w:pStyle w:val="ListParagraph"/>
        <w:numPr>
          <w:ilvl w:val="1"/>
          <w:numId w:val="65"/>
        </w:numPr>
        <w:spacing w:after="160" w:line="259" w:lineRule="auto"/>
        <w:jc w:val="both"/>
        <w:rPr>
          <w:ins w:id="183" w:author="Ramana Kunchala" w:date="2024-07-11T17:51:00Z" w16du:dateUtc="2024-07-11T12:21:00Z"/>
          <w:rFonts w:cstheme="minorHAnsi"/>
          <w:sz w:val="20"/>
          <w:szCs w:val="20"/>
        </w:rPr>
      </w:pPr>
      <w:ins w:id="184" w:author="Ramana Kunchala" w:date="2024-07-11T17:50:00Z" w16du:dateUtc="2024-07-11T12:20:00Z">
        <w:r>
          <w:rPr>
            <w:rFonts w:cstheme="minorHAnsi"/>
            <w:sz w:val="20"/>
            <w:szCs w:val="20"/>
          </w:rPr>
          <w:lastRenderedPageBreak/>
          <w:t xml:space="preserve">Delivers content to </w:t>
        </w:r>
      </w:ins>
      <w:r w:rsidR="004965A1">
        <w:rPr>
          <w:rFonts w:cstheme="minorHAnsi"/>
          <w:sz w:val="20"/>
          <w:szCs w:val="20"/>
        </w:rPr>
        <w:t>S</w:t>
      </w:r>
      <w:ins w:id="185" w:author="Ramana Kunchala" w:date="2024-07-11T17:50:00Z" w16du:dateUtc="2024-07-11T12:20:00Z">
        <w:r>
          <w:rPr>
            <w:rFonts w:cstheme="minorHAnsi"/>
            <w:sz w:val="20"/>
            <w:szCs w:val="20"/>
          </w:rPr>
          <w:t>ites</w:t>
        </w:r>
      </w:ins>
      <w:r w:rsidR="004965A1">
        <w:rPr>
          <w:rFonts w:cstheme="minorHAnsi"/>
          <w:sz w:val="20"/>
          <w:szCs w:val="20"/>
        </w:rPr>
        <w:t xml:space="preserve"> (Keurig.com, Keurig.ca)</w:t>
      </w:r>
      <w:ins w:id="186" w:author="Ramana Kunchala" w:date="2024-07-11T17:50:00Z" w16du:dateUtc="2024-07-11T12:20:00Z">
        <w:r>
          <w:rPr>
            <w:rFonts w:cstheme="minorHAnsi"/>
            <w:sz w:val="20"/>
            <w:szCs w:val="20"/>
          </w:rPr>
          <w:t xml:space="preserve"> using </w:t>
        </w:r>
        <w:proofErr w:type="spellStart"/>
        <w:r>
          <w:rPr>
            <w:rFonts w:cstheme="minorHAnsi"/>
            <w:sz w:val="20"/>
            <w:szCs w:val="20"/>
          </w:rPr>
          <w:t>GraphQL</w:t>
        </w:r>
        <w:proofErr w:type="spellEnd"/>
        <w:r>
          <w:rPr>
            <w:rFonts w:cstheme="minorHAnsi"/>
            <w:sz w:val="20"/>
            <w:szCs w:val="20"/>
          </w:rPr>
          <w:t xml:space="preserve"> </w:t>
        </w:r>
      </w:ins>
      <w:ins w:id="187" w:author="Ramana Kunchala" w:date="2024-07-11T17:51:00Z" w16du:dateUtc="2024-07-11T12:21:00Z">
        <w:r>
          <w:rPr>
            <w:rFonts w:cstheme="minorHAnsi"/>
            <w:sz w:val="20"/>
            <w:szCs w:val="20"/>
          </w:rPr>
          <w:t>APIs</w:t>
        </w:r>
      </w:ins>
    </w:p>
    <w:p w14:paraId="376D5FE7" w14:textId="77777777" w:rsidR="00EF1D9E" w:rsidRPr="00BA7B00" w:rsidRDefault="00EF1D9E" w:rsidP="00C33E7B">
      <w:pPr>
        <w:pStyle w:val="ListParagraph"/>
        <w:spacing w:after="160" w:line="259" w:lineRule="auto"/>
        <w:ind w:left="1080"/>
        <w:jc w:val="both"/>
        <w:rPr>
          <w:sz w:val="20"/>
          <w:szCs w:val="20"/>
          <w:rPrChange w:id="188" w:author="Ramana Kunchala" w:date="2024-07-11T17:49:00Z" w16du:dateUtc="2024-07-11T12:19:00Z">
            <w:rPr/>
          </w:rPrChange>
        </w:rPr>
      </w:pPr>
    </w:p>
    <w:p w14:paraId="527FF814" w14:textId="437F4661" w:rsidR="00DC2B7F" w:rsidRDefault="00845CB2" w:rsidP="00DC2B7F">
      <w:pPr>
        <w:ind w:left="-360"/>
        <w:jc w:val="center"/>
        <w:rPr>
          <w:rFonts w:cstheme="minorHAnsi"/>
          <w:sz w:val="20"/>
          <w:szCs w:val="20"/>
        </w:rPr>
      </w:pPr>
      <w:r w:rsidRPr="003E5C9B">
        <w:rPr>
          <w:noProof/>
        </w:rPr>
        <w:drawing>
          <wp:inline distT="0" distB="0" distL="0" distR="0" wp14:anchorId="2A0AB7E7" wp14:editId="6FD37158">
            <wp:extent cx="6502182" cy="5264150"/>
            <wp:effectExtent l="0" t="0" r="0" b="0"/>
            <wp:docPr id="54345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7009" name=""/>
                    <pic:cNvPicPr/>
                  </pic:nvPicPr>
                  <pic:blipFill>
                    <a:blip r:embed="rId23"/>
                    <a:stretch>
                      <a:fillRect/>
                    </a:stretch>
                  </pic:blipFill>
                  <pic:spPr>
                    <a:xfrm>
                      <a:off x="0" y="0"/>
                      <a:ext cx="6524247" cy="5282014"/>
                    </a:xfrm>
                    <a:prstGeom prst="rect">
                      <a:avLst/>
                    </a:prstGeom>
                  </pic:spPr>
                </pic:pic>
              </a:graphicData>
            </a:graphic>
          </wp:inline>
        </w:drawing>
      </w:r>
    </w:p>
    <w:p w14:paraId="69349FD5" w14:textId="74B09D7B" w:rsidR="00DC2B7F" w:rsidRDefault="00DC2B7F" w:rsidP="00DC2B7F">
      <w:pPr>
        <w:ind w:left="-360"/>
        <w:jc w:val="center"/>
        <w:rPr>
          <w:rFonts w:cstheme="minorHAnsi"/>
          <w:sz w:val="20"/>
          <w:szCs w:val="20"/>
        </w:rPr>
      </w:pPr>
      <w:r>
        <w:rPr>
          <w:rFonts w:cstheme="minorHAnsi"/>
          <w:sz w:val="20"/>
          <w:szCs w:val="20"/>
        </w:rPr>
        <w:t>Fig: 3.0</w:t>
      </w:r>
    </w:p>
    <w:p w14:paraId="6FEADD79" w14:textId="1D384687" w:rsidR="00B11B6A" w:rsidRPr="00006DE3" w:rsidRDefault="00B01357" w:rsidP="00B01357">
      <w:pPr>
        <w:pStyle w:val="Style2"/>
        <w:tabs>
          <w:tab w:val="clear" w:pos="-90"/>
          <w:tab w:val="left" w:pos="0"/>
        </w:tabs>
        <w:ind w:hanging="792"/>
        <w:rPr>
          <w:rFonts w:asciiTheme="minorHAnsi" w:hAnsiTheme="minorHAnsi" w:cstheme="minorHAnsi"/>
          <w:lang w:bidi="en-US"/>
        </w:rPr>
      </w:pPr>
      <w:bookmarkStart w:id="189" w:name="_Toc172216299"/>
      <w:r w:rsidRPr="00006DE3">
        <w:rPr>
          <w:rFonts w:asciiTheme="minorHAnsi" w:hAnsiTheme="minorHAnsi" w:cstheme="minorHAnsi"/>
          <w:lang w:bidi="en-US"/>
        </w:rPr>
        <w:t xml:space="preserve">High Level Technical </w:t>
      </w:r>
      <w:ins w:id="190" w:author="Anuj Rajput" w:date="2024-07-11T17:41:00Z">
        <w:r w:rsidR="00F9415B" w:rsidRPr="43E481B4">
          <w:rPr>
            <w:rFonts w:asciiTheme="minorHAnsi" w:hAnsiTheme="minorHAnsi" w:cstheme="minorBidi"/>
            <w:lang w:bidi="en-US"/>
          </w:rPr>
          <w:t>Architecture</w:t>
        </w:r>
        <w:r w:rsidR="00F9415B" w:rsidRPr="00006DE3">
          <w:rPr>
            <w:rFonts w:asciiTheme="minorHAnsi" w:hAnsiTheme="minorHAnsi" w:cstheme="minorHAnsi"/>
            <w:lang w:bidi="en-US"/>
          </w:rPr>
          <w:t xml:space="preserve"> </w:t>
        </w:r>
      </w:ins>
      <w:ins w:id="191" w:author="Anuj Rajput" w:date="2024-07-11T17:42:00Z">
        <w:r w:rsidR="00F9415B">
          <w:rPr>
            <w:rFonts w:asciiTheme="minorHAnsi" w:hAnsiTheme="minorHAnsi" w:cstheme="minorHAnsi"/>
            <w:lang w:bidi="en-US"/>
          </w:rPr>
          <w:t xml:space="preserve">and </w:t>
        </w:r>
        <w:r w:rsidR="00F9415B" w:rsidRPr="43E481B4">
          <w:rPr>
            <w:rFonts w:asciiTheme="minorHAnsi" w:hAnsiTheme="minorHAnsi" w:cstheme="minorBidi"/>
            <w:lang w:bidi="en-US"/>
          </w:rPr>
          <w:t>Interfaces</w:t>
        </w:r>
        <w:r w:rsidR="00F9415B" w:rsidRPr="00006DE3">
          <w:rPr>
            <w:rFonts w:asciiTheme="minorHAnsi" w:hAnsiTheme="minorHAnsi" w:cstheme="minorHAnsi"/>
            <w:lang w:bidi="en-US"/>
          </w:rPr>
          <w:t xml:space="preserve"> </w:t>
        </w:r>
      </w:ins>
      <w:r w:rsidRPr="00006DE3">
        <w:rPr>
          <w:rFonts w:asciiTheme="minorHAnsi" w:hAnsiTheme="minorHAnsi" w:cstheme="minorHAnsi"/>
          <w:lang w:bidi="en-US"/>
        </w:rPr>
        <w:t>Understanding</w:t>
      </w:r>
      <w:bookmarkEnd w:id="189"/>
    </w:p>
    <w:p w14:paraId="203F6159" w14:textId="18362468" w:rsidR="007C1742" w:rsidRDefault="007C1742" w:rsidP="007C1742">
      <w:pPr>
        <w:ind w:left="-360"/>
        <w:jc w:val="both"/>
        <w:rPr>
          <w:rFonts w:cstheme="minorHAnsi"/>
          <w:b/>
          <w:sz w:val="20"/>
          <w:szCs w:val="20"/>
        </w:rPr>
      </w:pPr>
    </w:p>
    <w:p w14:paraId="701F6499" w14:textId="71F84134" w:rsidR="009F6F63" w:rsidRPr="00311526" w:rsidRDefault="009F6F63" w:rsidP="007C1742">
      <w:pPr>
        <w:ind w:left="-360"/>
        <w:jc w:val="both"/>
        <w:rPr>
          <w:del w:id="192" w:author="Anuj Rajput" w:date="2024-07-11T16:35:00Z"/>
          <w:rFonts w:cstheme="minorHAnsi"/>
          <w:b/>
          <w:sz w:val="20"/>
          <w:szCs w:val="20"/>
          <w:rPrChange w:id="193" w:author="Anuj Rajput" w:date="2024-07-11T16:52:00Z" w16du:dateUtc="2024-07-11T11:22:00Z">
            <w:rPr>
              <w:del w:id="194" w:author="Anuj Rajput" w:date="2024-07-11T16:35:00Z"/>
              <w:rFonts w:cstheme="minorHAnsi"/>
              <w:sz w:val="20"/>
              <w:szCs w:val="20"/>
            </w:rPr>
          </w:rPrChange>
        </w:rPr>
      </w:pPr>
      <w:del w:id="195" w:author="Anuj Rajput" w:date="2024-07-11T16:35:00Z">
        <w:r w:rsidRPr="00311526">
          <w:rPr>
            <w:rFonts w:cstheme="minorHAnsi"/>
            <w:b/>
            <w:sz w:val="20"/>
            <w:szCs w:val="20"/>
            <w:rPrChange w:id="196" w:author="Anuj Rajput" w:date="2024-07-11T16:52:00Z" w16du:dateUtc="2024-07-11T11:22:00Z">
              <w:rPr>
                <w:rFonts w:cstheme="minorHAnsi"/>
                <w:sz w:val="20"/>
                <w:szCs w:val="20"/>
              </w:rPr>
            </w:rPrChange>
          </w:rPr>
          <w:delText>&lt;&lt;High Level technical understanding introduction goes here&gt;&gt;</w:delText>
        </w:r>
      </w:del>
    </w:p>
    <w:p w14:paraId="3A864682" w14:textId="38F02429" w:rsidR="007C1742" w:rsidRDefault="009F6F63" w:rsidP="00C07A42">
      <w:pPr>
        <w:pStyle w:val="ListParagraph"/>
        <w:numPr>
          <w:ilvl w:val="0"/>
          <w:numId w:val="12"/>
        </w:numPr>
        <w:jc w:val="both"/>
        <w:rPr>
          <w:ins w:id="197" w:author="Anuj Rajput" w:date="2024-07-11T16:41:00Z"/>
          <w:rFonts w:cstheme="minorHAnsi"/>
          <w:sz w:val="20"/>
          <w:szCs w:val="20"/>
        </w:rPr>
      </w:pPr>
      <w:r w:rsidRPr="00311526">
        <w:rPr>
          <w:rFonts w:cstheme="minorHAnsi"/>
          <w:b/>
          <w:sz w:val="20"/>
          <w:szCs w:val="20"/>
          <w:rPrChange w:id="198" w:author="Anuj Rajput" w:date="2024-07-11T16:52:00Z" w16du:dateUtc="2024-07-11T11:22:00Z">
            <w:rPr>
              <w:rFonts w:cstheme="minorHAnsi"/>
              <w:sz w:val="20"/>
              <w:szCs w:val="20"/>
            </w:rPr>
          </w:rPrChange>
        </w:rPr>
        <w:t>Understanding of integration</w:t>
      </w:r>
      <w:r w:rsidR="007C1742" w:rsidRPr="00311526">
        <w:rPr>
          <w:rFonts w:cstheme="minorHAnsi"/>
          <w:b/>
          <w:sz w:val="20"/>
          <w:szCs w:val="20"/>
          <w:rPrChange w:id="199" w:author="Anuj Rajput" w:date="2024-07-11T16:52:00Z" w16du:dateUtc="2024-07-11T11:22:00Z">
            <w:rPr>
              <w:rFonts w:cstheme="minorHAnsi"/>
              <w:sz w:val="20"/>
              <w:szCs w:val="20"/>
            </w:rPr>
          </w:rPrChange>
        </w:rPr>
        <w:t xml:space="preserve"> architectu</w:t>
      </w:r>
      <w:r w:rsidRPr="00311526">
        <w:rPr>
          <w:rFonts w:cstheme="minorHAnsi"/>
          <w:b/>
          <w:sz w:val="20"/>
          <w:szCs w:val="20"/>
          <w:rPrChange w:id="200" w:author="Anuj Rajput" w:date="2024-07-11T16:52:00Z" w16du:dateUtc="2024-07-11T11:22:00Z">
            <w:rPr>
              <w:rFonts w:cstheme="minorHAnsi"/>
              <w:sz w:val="20"/>
              <w:szCs w:val="20"/>
            </w:rPr>
          </w:rPrChange>
        </w:rPr>
        <w:t>re, architecture roadmap</w:t>
      </w:r>
      <w:r>
        <w:rPr>
          <w:rFonts w:cstheme="minorHAnsi"/>
          <w:sz w:val="20"/>
          <w:szCs w:val="20"/>
        </w:rPr>
        <w:t xml:space="preserve">. </w:t>
      </w:r>
    </w:p>
    <w:p w14:paraId="4C7B57A2" w14:textId="77777777" w:rsidR="00521165" w:rsidRDefault="00521165">
      <w:pPr>
        <w:pStyle w:val="ListParagraph"/>
        <w:ind w:left="360"/>
        <w:jc w:val="both"/>
        <w:rPr>
          <w:ins w:id="201" w:author="Anuj Rajput" w:date="2024-07-11T16:40:00Z"/>
          <w:rFonts w:cstheme="minorHAnsi"/>
          <w:sz w:val="20"/>
          <w:szCs w:val="20"/>
        </w:rPr>
        <w:pPrChange w:id="202" w:author="Anuj Rajput" w:date="2024-07-11T16:41:00Z">
          <w:pPr>
            <w:pStyle w:val="ListParagraph"/>
            <w:numPr>
              <w:numId w:val="12"/>
            </w:numPr>
            <w:ind w:left="360" w:hanging="360"/>
            <w:jc w:val="both"/>
          </w:pPr>
        </w:pPrChange>
      </w:pPr>
    </w:p>
    <w:p w14:paraId="6FFF38CF" w14:textId="60F1387D" w:rsidR="00521165" w:rsidRPr="00521165" w:rsidRDefault="00521165">
      <w:pPr>
        <w:pStyle w:val="ListParagraph"/>
        <w:ind w:left="360"/>
        <w:jc w:val="both"/>
        <w:rPr>
          <w:ins w:id="203" w:author="Anuj Rajput" w:date="2024-07-11T16:36:00Z"/>
          <w:rFonts w:cstheme="minorHAnsi"/>
          <w:b/>
          <w:sz w:val="20"/>
          <w:szCs w:val="20"/>
          <w:rPrChange w:id="204" w:author="Anuj Rajput" w:date="2024-07-11T16:41:00Z">
            <w:rPr>
              <w:ins w:id="205" w:author="Anuj Rajput" w:date="2024-07-11T16:36:00Z"/>
              <w:rFonts w:cstheme="minorHAnsi"/>
              <w:sz w:val="20"/>
              <w:szCs w:val="20"/>
            </w:rPr>
          </w:rPrChange>
        </w:rPr>
        <w:pPrChange w:id="206" w:author="Anuj Rajput" w:date="2024-07-11T16:40:00Z">
          <w:pPr>
            <w:pStyle w:val="ListParagraph"/>
            <w:numPr>
              <w:numId w:val="12"/>
            </w:numPr>
            <w:ind w:left="360" w:hanging="360"/>
            <w:jc w:val="both"/>
          </w:pPr>
        </w:pPrChange>
      </w:pPr>
      <w:ins w:id="207" w:author="Anuj Rajput" w:date="2024-07-11T16:40:00Z">
        <w:r w:rsidRPr="00521165">
          <w:rPr>
            <w:rFonts w:cstheme="minorHAnsi"/>
            <w:b/>
            <w:sz w:val="20"/>
            <w:szCs w:val="20"/>
            <w:rPrChange w:id="208" w:author="Anuj Rajput" w:date="2024-07-11T16:41:00Z">
              <w:rPr>
                <w:rFonts w:cstheme="minorHAnsi"/>
                <w:sz w:val="20"/>
                <w:szCs w:val="20"/>
              </w:rPr>
            </w:rPrChange>
          </w:rPr>
          <w:t xml:space="preserve">Flow Diagram for landing </w:t>
        </w:r>
      </w:ins>
      <w:r w:rsidR="00A14B95" w:rsidRPr="00B50324">
        <w:rPr>
          <w:rFonts w:cstheme="minorHAnsi"/>
          <w:b/>
          <w:sz w:val="20"/>
          <w:szCs w:val="20"/>
        </w:rPr>
        <w:t>page (</w:t>
      </w:r>
      <w:ins w:id="209" w:author="Anuj Rajput" w:date="2024-07-11T16:41:00Z">
        <w:r w:rsidRPr="00521165">
          <w:rPr>
            <w:rFonts w:cstheme="minorHAnsi"/>
            <w:b/>
            <w:sz w:val="20"/>
            <w:szCs w:val="20"/>
            <w:rPrChange w:id="210" w:author="Anuj Rajput" w:date="2024-07-11T16:41:00Z">
              <w:rPr>
                <w:rFonts w:cstheme="minorHAnsi"/>
                <w:sz w:val="20"/>
                <w:szCs w:val="20"/>
              </w:rPr>
            </w:rPrChange>
          </w:rPr>
          <w:t>Sustainability</w:t>
        </w:r>
      </w:ins>
      <w:ins w:id="211" w:author="Anuj Rajput" w:date="2024-07-11T16:40:00Z">
        <w:r w:rsidRPr="00521165">
          <w:rPr>
            <w:rFonts w:cstheme="minorHAnsi"/>
            <w:b/>
            <w:sz w:val="20"/>
            <w:szCs w:val="20"/>
            <w:rPrChange w:id="212" w:author="Anuj Rajput" w:date="2024-07-11T16:41:00Z">
              <w:rPr>
                <w:rFonts w:cstheme="minorHAnsi"/>
                <w:sz w:val="20"/>
                <w:szCs w:val="20"/>
              </w:rPr>
            </w:rPrChange>
          </w:rPr>
          <w:t>)</w:t>
        </w:r>
      </w:ins>
      <w:ins w:id="213" w:author="Anuj Rajput" w:date="2024-07-11T16:42:00Z">
        <w:r>
          <w:rPr>
            <w:rFonts w:cstheme="minorHAnsi"/>
            <w:b/>
            <w:sz w:val="20"/>
            <w:szCs w:val="20"/>
          </w:rPr>
          <w:t xml:space="preserve">: </w:t>
        </w:r>
      </w:ins>
    </w:p>
    <w:p w14:paraId="4A9360C5" w14:textId="0B4549DB" w:rsidR="00311526" w:rsidRPr="00311526" w:rsidRDefault="00311526">
      <w:pPr>
        <w:pStyle w:val="ListParagraph"/>
        <w:numPr>
          <w:ilvl w:val="0"/>
          <w:numId w:val="62"/>
        </w:numPr>
        <w:jc w:val="both"/>
        <w:rPr>
          <w:ins w:id="214" w:author="Anuj Rajput" w:date="2024-07-11T16:37:00Z"/>
          <w:rFonts w:cstheme="minorHAnsi"/>
          <w:sz w:val="20"/>
          <w:szCs w:val="20"/>
          <w:rPrChange w:id="215" w:author="Anuj Rajput" w:date="2024-07-11T16:37:00Z">
            <w:rPr>
              <w:ins w:id="216" w:author="Anuj Rajput" w:date="2024-07-11T16:37:00Z"/>
              <w:rFonts w:eastAsia="Times New Roman"/>
            </w:rPr>
          </w:rPrChange>
        </w:rPr>
        <w:pPrChange w:id="217" w:author="Anuj Rajput" w:date="2024-07-11T16:36:00Z">
          <w:pPr>
            <w:pStyle w:val="ListParagraph"/>
            <w:numPr>
              <w:numId w:val="12"/>
            </w:numPr>
            <w:ind w:left="360" w:hanging="360"/>
            <w:jc w:val="both"/>
          </w:pPr>
        </w:pPrChange>
      </w:pPr>
      <w:ins w:id="218" w:author="Anuj Rajput" w:date="2024-07-11T16:36:00Z">
        <w:r>
          <w:rPr>
            <w:rFonts w:eastAsia="Times New Roman"/>
          </w:rPr>
          <w:t>Hybris Server (SSR):</w:t>
        </w:r>
      </w:ins>
    </w:p>
    <w:p w14:paraId="7C2F150C" w14:textId="260F853C" w:rsidR="00311526" w:rsidRDefault="00311526">
      <w:pPr>
        <w:pStyle w:val="ListParagraph"/>
        <w:numPr>
          <w:ilvl w:val="0"/>
          <w:numId w:val="63"/>
        </w:numPr>
        <w:jc w:val="both"/>
        <w:rPr>
          <w:ins w:id="219" w:author="Anuj Rajput" w:date="2024-07-11T16:37:00Z"/>
          <w:rFonts w:cstheme="minorHAnsi"/>
          <w:sz w:val="20"/>
          <w:szCs w:val="20"/>
        </w:rPr>
        <w:pPrChange w:id="220" w:author="Anuj Rajput" w:date="2024-07-11T16:37:00Z">
          <w:pPr>
            <w:pStyle w:val="ListParagraph"/>
            <w:numPr>
              <w:numId w:val="12"/>
            </w:numPr>
            <w:ind w:left="360" w:hanging="360"/>
            <w:jc w:val="both"/>
          </w:pPr>
        </w:pPrChange>
      </w:pPr>
      <w:ins w:id="221" w:author="Anuj Rajput" w:date="2024-07-11T16:37:00Z">
        <w:r w:rsidRPr="00311526">
          <w:rPr>
            <w:rFonts w:cstheme="minorHAnsi"/>
            <w:sz w:val="20"/>
            <w:szCs w:val="20"/>
          </w:rPr>
          <w:t>Upon page load, the browser sends a request to the Next.js frontend, which in turn makes a Page API call to the Hybris server. The Hybris server processes this request and sends back the Page API response to the Next.js frontend, which then renders the initial Page DOM on the browser.</w:t>
        </w:r>
      </w:ins>
    </w:p>
    <w:p w14:paraId="14B51A9E" w14:textId="24562D9B" w:rsidR="00521165" w:rsidRPr="00521165" w:rsidRDefault="00521165">
      <w:pPr>
        <w:pStyle w:val="ListParagraph"/>
        <w:numPr>
          <w:ilvl w:val="0"/>
          <w:numId w:val="64"/>
        </w:numPr>
        <w:jc w:val="both"/>
        <w:rPr>
          <w:ins w:id="222" w:author="Anuj Rajput" w:date="2024-07-11T16:38:00Z"/>
          <w:rFonts w:cstheme="minorHAnsi"/>
          <w:sz w:val="20"/>
          <w:szCs w:val="20"/>
          <w:rPrChange w:id="223" w:author="Anuj Rajput" w:date="2024-07-11T16:38:00Z">
            <w:rPr>
              <w:ins w:id="224" w:author="Anuj Rajput" w:date="2024-07-11T16:38:00Z"/>
              <w:rFonts w:eastAsia="Times New Roman"/>
            </w:rPr>
          </w:rPrChange>
        </w:rPr>
        <w:pPrChange w:id="225" w:author="Anuj Rajput" w:date="2024-07-11T16:38:00Z">
          <w:pPr>
            <w:pStyle w:val="ListParagraph"/>
            <w:numPr>
              <w:numId w:val="12"/>
            </w:numPr>
            <w:ind w:left="360" w:hanging="360"/>
            <w:jc w:val="both"/>
          </w:pPr>
        </w:pPrChange>
      </w:pPr>
      <w:proofErr w:type="spellStart"/>
      <w:ins w:id="226" w:author="Anuj Rajput" w:date="2024-07-11T16:38:00Z">
        <w:r>
          <w:rPr>
            <w:rFonts w:eastAsia="Times New Roman"/>
          </w:rPr>
          <w:lastRenderedPageBreak/>
          <w:t>Contentful</w:t>
        </w:r>
        <w:proofErr w:type="spellEnd"/>
        <w:r>
          <w:rPr>
            <w:rFonts w:eastAsia="Times New Roman"/>
          </w:rPr>
          <w:t xml:space="preserve"> (CSR):</w:t>
        </w:r>
      </w:ins>
    </w:p>
    <w:p w14:paraId="192062A9" w14:textId="4EAF1700" w:rsidR="00521165" w:rsidRDefault="00521165">
      <w:pPr>
        <w:pStyle w:val="ListParagraph"/>
        <w:numPr>
          <w:ilvl w:val="0"/>
          <w:numId w:val="63"/>
        </w:numPr>
        <w:jc w:val="both"/>
        <w:rPr>
          <w:ins w:id="227" w:author="Anuj Rajput" w:date="2024-07-11T16:38:00Z"/>
          <w:rFonts w:cstheme="minorHAnsi"/>
          <w:sz w:val="20"/>
          <w:szCs w:val="20"/>
        </w:rPr>
        <w:pPrChange w:id="228" w:author="Anuj Rajput" w:date="2024-07-11T16:38:00Z">
          <w:pPr>
            <w:pStyle w:val="ListParagraph"/>
            <w:numPr>
              <w:numId w:val="12"/>
            </w:numPr>
            <w:ind w:left="360" w:hanging="360"/>
            <w:jc w:val="both"/>
          </w:pPr>
        </w:pPrChange>
      </w:pPr>
      <w:ins w:id="229" w:author="Anuj Rajput" w:date="2024-07-11T16:38:00Z">
        <w:r w:rsidRPr="00521165">
          <w:rPr>
            <w:rFonts w:cstheme="minorHAnsi"/>
            <w:sz w:val="20"/>
            <w:szCs w:val="20"/>
          </w:rPr>
          <w:t>Once the initial page is loaded, the browser triggers the CMS component load, initiating a React (frontend) request.</w:t>
        </w:r>
      </w:ins>
    </w:p>
    <w:p w14:paraId="2E124CD1" w14:textId="5E82C493" w:rsidR="00521165" w:rsidRDefault="00521165">
      <w:pPr>
        <w:pStyle w:val="ListParagraph"/>
        <w:numPr>
          <w:ilvl w:val="0"/>
          <w:numId w:val="63"/>
        </w:numPr>
        <w:jc w:val="both"/>
        <w:rPr>
          <w:ins w:id="230" w:author="Anuj Rajput" w:date="2024-07-11T16:38:00Z"/>
          <w:rFonts w:cstheme="minorHAnsi"/>
          <w:sz w:val="20"/>
          <w:szCs w:val="20"/>
        </w:rPr>
        <w:pPrChange w:id="231" w:author="Anuj Rajput" w:date="2024-07-11T16:38:00Z">
          <w:pPr>
            <w:pStyle w:val="ListParagraph"/>
            <w:numPr>
              <w:numId w:val="12"/>
            </w:numPr>
            <w:ind w:left="360" w:hanging="360"/>
            <w:jc w:val="both"/>
          </w:pPr>
        </w:pPrChange>
      </w:pPr>
      <w:ins w:id="232" w:author="Anuj Rajput" w:date="2024-07-11T16:38:00Z">
        <w:r w:rsidRPr="00521165">
          <w:rPr>
            <w:rFonts w:cstheme="minorHAnsi"/>
            <w:sz w:val="20"/>
            <w:szCs w:val="20"/>
          </w:rPr>
          <w:t xml:space="preserve">The React frontend makes a </w:t>
        </w:r>
        <w:proofErr w:type="spellStart"/>
        <w:r w:rsidRPr="00521165">
          <w:rPr>
            <w:rFonts w:cstheme="minorHAnsi"/>
            <w:sz w:val="20"/>
            <w:szCs w:val="20"/>
          </w:rPr>
          <w:t>GraphQL</w:t>
        </w:r>
        <w:proofErr w:type="spellEnd"/>
        <w:r w:rsidRPr="00521165">
          <w:rPr>
            <w:rFonts w:cstheme="minorHAnsi"/>
            <w:sz w:val="20"/>
            <w:szCs w:val="20"/>
          </w:rPr>
          <w:t xml:space="preserve"> query to the </w:t>
        </w:r>
        <w:proofErr w:type="spellStart"/>
        <w:r w:rsidRPr="00521165">
          <w:rPr>
            <w:rFonts w:cstheme="minorHAnsi"/>
            <w:sz w:val="20"/>
            <w:szCs w:val="20"/>
          </w:rPr>
          <w:t>Contentful</w:t>
        </w:r>
        <w:proofErr w:type="spellEnd"/>
        <w:r w:rsidRPr="00521165">
          <w:rPr>
            <w:rFonts w:cstheme="minorHAnsi"/>
            <w:sz w:val="20"/>
            <w:szCs w:val="20"/>
          </w:rPr>
          <w:t xml:space="preserve"> API, using Hybris </w:t>
        </w:r>
        <w:proofErr w:type="spellStart"/>
        <w:r w:rsidRPr="00521165">
          <w:rPr>
            <w:rFonts w:cstheme="minorHAnsi"/>
            <w:sz w:val="20"/>
            <w:szCs w:val="20"/>
          </w:rPr>
          <w:t>siteConfig</w:t>
        </w:r>
        <w:proofErr w:type="spellEnd"/>
        <w:r w:rsidRPr="00521165">
          <w:rPr>
            <w:rFonts w:cstheme="minorHAnsi"/>
            <w:sz w:val="20"/>
            <w:szCs w:val="20"/>
          </w:rPr>
          <w:t xml:space="preserve"> obtained from the Page API.</w:t>
        </w:r>
      </w:ins>
    </w:p>
    <w:p w14:paraId="59BC2B58" w14:textId="3481B438" w:rsidR="00521165" w:rsidRDefault="00521165">
      <w:pPr>
        <w:pStyle w:val="ListParagraph"/>
        <w:numPr>
          <w:ilvl w:val="0"/>
          <w:numId w:val="63"/>
        </w:numPr>
        <w:jc w:val="both"/>
        <w:rPr>
          <w:ins w:id="233" w:author="Anuj Rajput" w:date="2024-07-11T16:39:00Z"/>
          <w:rFonts w:cstheme="minorHAnsi"/>
          <w:sz w:val="20"/>
          <w:szCs w:val="20"/>
        </w:rPr>
        <w:pPrChange w:id="234" w:author="Anuj Rajput" w:date="2024-07-11T16:38:00Z">
          <w:pPr>
            <w:pStyle w:val="ListParagraph"/>
            <w:numPr>
              <w:numId w:val="12"/>
            </w:numPr>
            <w:ind w:left="360" w:hanging="360"/>
            <w:jc w:val="both"/>
          </w:pPr>
        </w:pPrChange>
      </w:pPr>
      <w:ins w:id="235" w:author="Anuj Rajput" w:date="2024-07-11T16:39:00Z">
        <w:r w:rsidRPr="001201E8">
          <w:rPr>
            <w:rFonts w:cstheme="minorHAnsi"/>
            <w:sz w:val="20"/>
            <w:szCs w:val="20"/>
          </w:rPr>
          <w:t xml:space="preserve">The </w:t>
        </w:r>
        <w:proofErr w:type="spellStart"/>
        <w:r w:rsidRPr="001201E8">
          <w:rPr>
            <w:rFonts w:cstheme="minorHAnsi"/>
            <w:sz w:val="20"/>
            <w:szCs w:val="20"/>
          </w:rPr>
          <w:t>Contentful</w:t>
        </w:r>
        <w:proofErr w:type="spellEnd"/>
        <w:r w:rsidRPr="001201E8">
          <w:rPr>
            <w:rFonts w:cstheme="minorHAnsi"/>
            <w:sz w:val="20"/>
            <w:szCs w:val="20"/>
          </w:rPr>
          <w:t xml:space="preserve"> API processes the request and returns the </w:t>
        </w:r>
        <w:proofErr w:type="spellStart"/>
        <w:r w:rsidRPr="001201E8">
          <w:rPr>
            <w:rFonts w:cstheme="minorHAnsi"/>
            <w:sz w:val="20"/>
            <w:szCs w:val="20"/>
          </w:rPr>
          <w:t>Contentful</w:t>
        </w:r>
        <w:proofErr w:type="spellEnd"/>
        <w:r w:rsidRPr="001201E8">
          <w:rPr>
            <w:rFonts w:cstheme="minorHAnsi"/>
            <w:sz w:val="20"/>
            <w:szCs w:val="20"/>
          </w:rPr>
          <w:t xml:space="preserve"> API response to the React frontend</w:t>
        </w:r>
        <w:r w:rsidRPr="00521165">
          <w:rPr>
            <w:rFonts w:cstheme="minorHAnsi"/>
            <w:sz w:val="20"/>
            <w:szCs w:val="20"/>
          </w:rPr>
          <w:t>.</w:t>
        </w:r>
      </w:ins>
    </w:p>
    <w:p w14:paraId="731761E1" w14:textId="2B3CD2C3" w:rsidR="00311526" w:rsidRPr="00521165" w:rsidDel="00521165" w:rsidRDefault="00521165">
      <w:pPr>
        <w:pStyle w:val="ListParagraph"/>
        <w:numPr>
          <w:ilvl w:val="0"/>
          <w:numId w:val="63"/>
        </w:numPr>
        <w:jc w:val="both"/>
        <w:rPr>
          <w:del w:id="236" w:author="Anuj Rajput" w:date="2024-07-11T16:39:00Z"/>
          <w:rFonts w:cstheme="minorHAnsi"/>
          <w:sz w:val="20"/>
          <w:szCs w:val="20"/>
          <w:rPrChange w:id="237" w:author="Anuj Rajput" w:date="2024-07-11T16:42:00Z">
            <w:rPr>
              <w:del w:id="238" w:author="Anuj Rajput" w:date="2024-07-11T16:39:00Z"/>
            </w:rPr>
          </w:rPrChange>
        </w:rPr>
        <w:pPrChange w:id="239" w:author="Anuj Rajput" w:date="2024-07-11T16:42:00Z">
          <w:pPr>
            <w:pStyle w:val="ListParagraph"/>
            <w:numPr>
              <w:numId w:val="12"/>
            </w:numPr>
            <w:ind w:left="360" w:hanging="360"/>
            <w:jc w:val="both"/>
          </w:pPr>
        </w:pPrChange>
      </w:pPr>
      <w:ins w:id="240" w:author="Anuj Rajput" w:date="2024-07-11T16:39:00Z">
        <w:r w:rsidRPr="00521165">
          <w:rPr>
            <w:rFonts w:cstheme="minorHAnsi"/>
            <w:sz w:val="20"/>
            <w:szCs w:val="20"/>
          </w:rPr>
          <w:t xml:space="preserve">The React frontend uses the </w:t>
        </w:r>
        <w:proofErr w:type="spellStart"/>
        <w:r w:rsidRPr="00521165">
          <w:rPr>
            <w:rFonts w:cstheme="minorHAnsi"/>
            <w:sz w:val="20"/>
            <w:szCs w:val="20"/>
          </w:rPr>
          <w:t>Contentful</w:t>
        </w:r>
        <w:proofErr w:type="spellEnd"/>
        <w:r w:rsidRPr="00521165">
          <w:rPr>
            <w:rFonts w:cstheme="minorHAnsi"/>
            <w:sz w:val="20"/>
            <w:szCs w:val="20"/>
          </w:rPr>
          <w:t xml:space="preserve"> API response to render the CMS components, which are then displayed on the browser.</w:t>
        </w:r>
      </w:ins>
    </w:p>
    <w:p w14:paraId="402B3126" w14:textId="640C5820" w:rsidR="00C27A4E" w:rsidRDefault="00C27A4E">
      <w:pPr>
        <w:pStyle w:val="ListParagraph"/>
        <w:numPr>
          <w:ilvl w:val="0"/>
          <w:numId w:val="63"/>
        </w:numPr>
        <w:rPr>
          <w:del w:id="241" w:author="Anuj Rajput" w:date="2024-07-11T16:39:00Z"/>
        </w:rPr>
        <w:pPrChange w:id="242" w:author="Anuj Rajput" w:date="2024-07-11T16:52:00Z" w16du:dateUtc="2024-07-11T11:22:00Z">
          <w:pPr>
            <w:pStyle w:val="ListParagraph"/>
            <w:ind w:left="360"/>
            <w:jc w:val="both"/>
          </w:pPr>
        </w:pPrChange>
      </w:pPr>
      <w:del w:id="243" w:author="Anuj Rajput" w:date="2024-07-11T16:39:00Z">
        <w:r w:rsidRPr="43E481B4">
          <w:delText xml:space="preserve">Flow diagram for </w:delText>
        </w:r>
        <w:r w:rsidR="00490D08">
          <w:fldChar w:fldCharType="begin"/>
        </w:r>
      </w:del>
      <w:r w:rsidR="00490D08">
        <w:instrText>HYPERLINK "https://www.keurig.com/hub/sustainability?cm_sp=sustainability-_-Top-Nav-_-learn+more" \h</w:instrText>
      </w:r>
      <w:del w:id="244" w:author="Anuj Rajput" w:date="2024-07-11T16:39:00Z">
        <w:r w:rsidR="00490D08">
          <w:fldChar w:fldCharType="separate"/>
        </w:r>
        <w:r w:rsidRPr="43E481B4">
          <w:rPr>
            <w:rStyle w:val="Hyperlink"/>
            <w:sz w:val="20"/>
            <w:szCs w:val="20"/>
          </w:rPr>
          <w:delText>Sustainability page</w:delText>
        </w:r>
        <w:r w:rsidR="00490D08">
          <w:rPr>
            <w:rStyle w:val="Hyperlink"/>
            <w:sz w:val="20"/>
            <w:szCs w:val="20"/>
          </w:rPr>
          <w:fldChar w:fldCharType="end"/>
        </w:r>
        <w:r w:rsidRPr="43E481B4">
          <w:delText xml:space="preserve"> (Hub / Recipes / Perks / Sustainability). In context of Contentful, Fig:3.1.1 shows that Browser will make an CMS component load request to React frontend which will send an GraphQL </w:delText>
        </w:r>
      </w:del>
    </w:p>
    <w:p w14:paraId="36B2747A" w14:textId="3D961EE2" w:rsidR="00C27A4E" w:rsidRDefault="48D05788">
      <w:pPr>
        <w:pStyle w:val="ListParagraph"/>
        <w:numPr>
          <w:ilvl w:val="0"/>
          <w:numId w:val="63"/>
        </w:numPr>
        <w:rPr>
          <w:del w:id="245" w:author="Anuj Rajput" w:date="2024-07-11T16:39:00Z"/>
          <w:highlight w:val="cyan"/>
        </w:rPr>
        <w:pPrChange w:id="246" w:author="Anuj Rajput" w:date="2024-07-11T16:52:00Z" w16du:dateUtc="2024-07-11T11:22:00Z">
          <w:pPr/>
        </w:pPrChange>
      </w:pPr>
      <w:del w:id="247" w:author="Anuj Rajput" w:date="2024-07-11T16:39:00Z">
        <w:r w:rsidRPr="43E481B4">
          <w:rPr>
            <w:rFonts w:ascii="Calibri" w:eastAsia="Calibri" w:hAnsi="Calibri" w:cs="Calibri"/>
            <w:color w:val="000000" w:themeColor="text1"/>
            <w:highlight w:val="cyan"/>
          </w:rPr>
          <w:delText>GraphQL allows developers to fetch, update, and manage content programmatically, enabling integration with various applications and platforms for both KCOM and KCBU spaces. The GraphQL API provides a more efficient way to query and manipulate content compared to traditional RESTful APIs, allowing clients to request exactly the data they need in a single request.</w:delText>
        </w:r>
        <w:r w:rsidRPr="43E481B4">
          <w:delText xml:space="preserve"> </w:delText>
        </w:r>
      </w:del>
    </w:p>
    <w:p w14:paraId="6FA7FAD4" w14:textId="5BB6E094" w:rsidR="00C27A4E" w:rsidRDefault="00C27A4E">
      <w:pPr>
        <w:pStyle w:val="ListParagraph"/>
        <w:numPr>
          <w:ilvl w:val="0"/>
          <w:numId w:val="63"/>
        </w:numPr>
        <w:pPrChange w:id="248" w:author="Anuj Rajput" w:date="2024-07-11T16:52:00Z" w16du:dateUtc="2024-07-11T11:22:00Z">
          <w:pPr>
            <w:jc w:val="both"/>
          </w:pPr>
        </w:pPrChange>
      </w:pPr>
      <w:del w:id="249" w:author="Anuj Rajput" w:date="2024-07-11T16:39:00Z">
        <w:r w:rsidRPr="43E481B4">
          <w:delText>Contentful API call with help of Hybris siteConfig from page API</w:delText>
        </w:r>
        <w:r w:rsidR="001E6777" w:rsidRPr="43E481B4">
          <w:delText xml:space="preserve"> to Contentful</w:delText>
        </w:r>
        <w:r w:rsidRPr="43E481B4">
          <w:delText>, in retur</w:delText>
        </w:r>
        <w:r w:rsidR="001E6777" w:rsidRPr="43E481B4">
          <w:delText>n Contentful responds with a Contentful API response as a CMS component to react frontend which will render it to browser.</w:delText>
        </w:r>
      </w:del>
    </w:p>
    <w:p w14:paraId="27E2123F" w14:textId="36440662" w:rsidR="00C27A4E" w:rsidRDefault="00C27A4E" w:rsidP="43E481B4">
      <w:pPr>
        <w:pStyle w:val="ListParagraph"/>
        <w:ind w:left="360"/>
        <w:rPr>
          <w:sz w:val="20"/>
          <w:szCs w:val="20"/>
        </w:rPr>
      </w:pPr>
      <w:r>
        <w:rPr>
          <w:noProof/>
        </w:rPr>
        <w:drawing>
          <wp:inline distT="0" distB="0" distL="0" distR="0" wp14:anchorId="534366A3" wp14:editId="24BE2AB4">
            <wp:extent cx="5784430" cy="222250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799627" cy="2228339"/>
                    </a:xfrm>
                    <a:prstGeom prst="rect">
                      <a:avLst/>
                    </a:prstGeom>
                  </pic:spPr>
                </pic:pic>
              </a:graphicData>
            </a:graphic>
          </wp:inline>
        </w:drawing>
      </w:r>
    </w:p>
    <w:p w14:paraId="6AB5B5F1" w14:textId="01C3C4F5" w:rsidR="00C27A4E" w:rsidRDefault="00C27A4E" w:rsidP="00C27A4E">
      <w:pPr>
        <w:pStyle w:val="ListParagraph"/>
        <w:ind w:left="360"/>
        <w:jc w:val="center"/>
        <w:rPr>
          <w:rFonts w:cstheme="minorHAnsi"/>
          <w:sz w:val="20"/>
          <w:szCs w:val="20"/>
        </w:rPr>
      </w:pPr>
      <w:r>
        <w:rPr>
          <w:rFonts w:cstheme="minorHAnsi"/>
          <w:sz w:val="20"/>
          <w:szCs w:val="20"/>
        </w:rPr>
        <w:t>Fig:3.1.1</w:t>
      </w:r>
    </w:p>
    <w:p w14:paraId="4E678F32" w14:textId="2AE5C7F6" w:rsidR="001E6777" w:rsidRDefault="001E6777" w:rsidP="001E6777">
      <w:pPr>
        <w:pStyle w:val="ListParagraph"/>
        <w:ind w:left="360"/>
        <w:rPr>
          <w:rFonts w:cstheme="minorHAnsi"/>
          <w:sz w:val="20"/>
          <w:szCs w:val="20"/>
        </w:rPr>
      </w:pPr>
    </w:p>
    <w:p w14:paraId="4436F506" w14:textId="77777777" w:rsidR="00521165" w:rsidRDefault="001E6777" w:rsidP="001E6777">
      <w:pPr>
        <w:pStyle w:val="ListParagraph"/>
        <w:ind w:left="360"/>
        <w:rPr>
          <w:ins w:id="250" w:author="Anuj Rajput" w:date="2024-07-11T16:43:00Z"/>
          <w:rFonts w:cstheme="minorHAnsi"/>
          <w:b/>
          <w:sz w:val="20"/>
          <w:szCs w:val="20"/>
        </w:rPr>
      </w:pPr>
      <w:r w:rsidRPr="00521165">
        <w:rPr>
          <w:rFonts w:cstheme="minorHAnsi"/>
          <w:b/>
          <w:sz w:val="20"/>
          <w:szCs w:val="20"/>
          <w:rPrChange w:id="251" w:author="Anuj Rajput" w:date="2024-07-11T16:52:00Z" w16du:dateUtc="2024-07-11T11:22:00Z">
            <w:rPr>
              <w:rFonts w:cstheme="minorHAnsi"/>
              <w:sz w:val="20"/>
              <w:szCs w:val="20"/>
            </w:rPr>
          </w:rPrChange>
        </w:rPr>
        <w:t xml:space="preserve">Flow Diagram for </w:t>
      </w:r>
      <w:r w:rsidRPr="001E6777">
        <w:rPr>
          <w:rFonts w:cstheme="minorHAnsi"/>
          <w:b/>
          <w:sz w:val="20"/>
          <w:szCs w:val="20"/>
        </w:rPr>
        <w:t>Smart Family</w:t>
      </w:r>
      <w:r>
        <w:rPr>
          <w:rFonts w:cstheme="minorHAnsi"/>
          <w:b/>
          <w:sz w:val="20"/>
          <w:szCs w:val="20"/>
        </w:rPr>
        <w:t xml:space="preserve"> pages</w:t>
      </w:r>
      <w:ins w:id="252" w:author="Anuj Rajput" w:date="2024-07-11T16:42:00Z">
        <w:r w:rsidR="00521165">
          <w:rPr>
            <w:rFonts w:cstheme="minorHAnsi"/>
            <w:b/>
            <w:sz w:val="20"/>
            <w:szCs w:val="20"/>
          </w:rPr>
          <w:t>:</w:t>
        </w:r>
      </w:ins>
    </w:p>
    <w:p w14:paraId="24AADE4A" w14:textId="5EC179E9" w:rsidR="000C31E1" w:rsidRPr="000C31E1" w:rsidRDefault="000C31E1" w:rsidP="001E6777">
      <w:pPr>
        <w:pStyle w:val="ListParagraph"/>
        <w:ind w:left="360"/>
        <w:rPr>
          <w:ins w:id="253" w:author="Anuj Rajput" w:date="2024-07-11T16:43:00Z"/>
          <w:rFonts w:cstheme="minorHAnsi"/>
          <w:sz w:val="20"/>
          <w:szCs w:val="20"/>
          <w:rPrChange w:id="254" w:author="Anuj Rajput" w:date="2024-07-11T16:49:00Z">
            <w:rPr>
              <w:ins w:id="255" w:author="Anuj Rajput" w:date="2024-07-11T16:43:00Z"/>
              <w:rFonts w:cstheme="minorHAnsi"/>
              <w:b/>
              <w:sz w:val="20"/>
              <w:szCs w:val="20"/>
            </w:rPr>
          </w:rPrChange>
        </w:rPr>
      </w:pPr>
      <w:ins w:id="256" w:author="Anuj Rajput" w:date="2024-07-11T16:49:00Z">
        <w:r w:rsidRPr="000C31E1">
          <w:rPr>
            <w:rFonts w:cstheme="minorHAnsi"/>
            <w:sz w:val="20"/>
            <w:szCs w:val="20"/>
            <w:rPrChange w:id="257" w:author="Anuj Rajput" w:date="2024-07-11T16:49:00Z">
              <w:rPr>
                <w:rFonts w:cstheme="minorHAnsi"/>
                <w:b/>
                <w:sz w:val="20"/>
                <w:szCs w:val="20"/>
              </w:rPr>
            </w:rPrChange>
          </w:rPr>
          <w:t xml:space="preserve">To describe the </w:t>
        </w:r>
        <w:r>
          <w:rPr>
            <w:rFonts w:cstheme="minorHAnsi"/>
            <w:sz w:val="20"/>
            <w:szCs w:val="20"/>
          </w:rPr>
          <w:t>additional details in the</w:t>
        </w:r>
        <w:r w:rsidRPr="000C31E1">
          <w:rPr>
            <w:rFonts w:cstheme="minorHAnsi"/>
            <w:sz w:val="20"/>
            <w:szCs w:val="20"/>
            <w:rPrChange w:id="258" w:author="Anuj Rajput" w:date="2024-07-11T16:49:00Z">
              <w:rPr>
                <w:rFonts w:cstheme="minorHAnsi"/>
                <w:b/>
                <w:sz w:val="20"/>
                <w:szCs w:val="20"/>
              </w:rPr>
            </w:rPrChange>
          </w:rPr>
          <w:t xml:space="preserve"> flow diagram </w:t>
        </w:r>
        <w:r>
          <w:rPr>
            <w:rFonts w:cstheme="minorHAnsi"/>
            <w:sz w:val="20"/>
            <w:szCs w:val="20"/>
          </w:rPr>
          <w:t>Fi</w:t>
        </w:r>
      </w:ins>
      <w:ins w:id="259" w:author="Anuj Rajput" w:date="2024-07-11T16:50:00Z">
        <w:r>
          <w:rPr>
            <w:rFonts w:cstheme="minorHAnsi"/>
            <w:sz w:val="20"/>
            <w:szCs w:val="20"/>
          </w:rPr>
          <w:t xml:space="preserve">g 3.1.2 </w:t>
        </w:r>
      </w:ins>
      <w:ins w:id="260" w:author="Anuj Rajput" w:date="2024-07-11T16:49:00Z">
        <w:r>
          <w:rPr>
            <w:rFonts w:cstheme="minorHAnsi"/>
            <w:sz w:val="20"/>
            <w:szCs w:val="20"/>
          </w:rPr>
          <w:t xml:space="preserve">compared to the </w:t>
        </w:r>
      </w:ins>
      <w:ins w:id="261" w:author="Anuj Rajput" w:date="2024-07-11T16:50:00Z">
        <w:r>
          <w:rPr>
            <w:rFonts w:cstheme="minorHAnsi"/>
            <w:sz w:val="20"/>
            <w:szCs w:val="20"/>
          </w:rPr>
          <w:t>Fig 3.1.1</w:t>
        </w:r>
      </w:ins>
      <w:ins w:id="262" w:author="Anuj Rajput" w:date="2024-07-11T16:49:00Z">
        <w:r>
          <w:rPr>
            <w:rFonts w:cstheme="minorHAnsi"/>
            <w:sz w:val="20"/>
            <w:szCs w:val="20"/>
          </w:rPr>
          <w:t>, here are the extra</w:t>
        </w:r>
      </w:ins>
      <w:ins w:id="263" w:author="Anuj Rajput" w:date="2024-07-11T16:50:00Z">
        <w:r>
          <w:rPr>
            <w:rFonts w:cstheme="minorHAnsi"/>
            <w:sz w:val="20"/>
            <w:szCs w:val="20"/>
          </w:rPr>
          <w:t xml:space="preserve"> </w:t>
        </w:r>
      </w:ins>
      <w:ins w:id="264" w:author="Anuj Rajput" w:date="2024-07-11T16:49:00Z">
        <w:r w:rsidRPr="000C31E1">
          <w:rPr>
            <w:rFonts w:cstheme="minorHAnsi"/>
            <w:sz w:val="20"/>
            <w:szCs w:val="20"/>
            <w:rPrChange w:id="265" w:author="Anuj Rajput" w:date="2024-07-11T16:49:00Z">
              <w:rPr>
                <w:rFonts w:cstheme="minorHAnsi"/>
                <w:b/>
                <w:sz w:val="20"/>
                <w:szCs w:val="20"/>
              </w:rPr>
            </w:rPrChange>
          </w:rPr>
          <w:t>points:</w:t>
        </w:r>
      </w:ins>
    </w:p>
    <w:p w14:paraId="78211633" w14:textId="77777777" w:rsidR="0085200A" w:rsidRDefault="000C31E1">
      <w:pPr>
        <w:pStyle w:val="ListParagraph"/>
        <w:numPr>
          <w:ilvl w:val="0"/>
          <w:numId w:val="64"/>
        </w:numPr>
        <w:rPr>
          <w:del w:id="266" w:author="Anuj Rajput" w:date="2024-07-11T18:07:00Z"/>
          <w:rFonts w:cstheme="minorHAnsi"/>
          <w:b/>
          <w:sz w:val="20"/>
          <w:szCs w:val="20"/>
        </w:rPr>
      </w:pPr>
      <w:ins w:id="267" w:author="Anuj Rajput" w:date="2024-07-11T16:50:00Z">
        <w:r w:rsidRPr="000C31E1">
          <w:rPr>
            <w:rFonts w:cstheme="minorHAnsi"/>
            <w:rPrChange w:id="268" w:author="Anuj Rajput" w:date="2024-07-11T16:51:00Z">
              <w:rPr>
                <w:rFonts w:cstheme="minorHAnsi"/>
                <w:b/>
                <w:sz w:val="20"/>
                <w:szCs w:val="20"/>
              </w:rPr>
            </w:rPrChange>
          </w:rPr>
          <w:t>Page Scroll and Lazy Loading (CSR):</w:t>
        </w:r>
      </w:ins>
      <w:del w:id="269" w:author="Anuj Rajput" w:date="2024-07-11T16:42:00Z">
        <w:r w:rsidR="001E6777" w:rsidRPr="000C31E1" w:rsidDel="00521165">
          <w:rPr>
            <w:rFonts w:cstheme="minorHAnsi"/>
            <w:b/>
            <w:sz w:val="20"/>
            <w:szCs w:val="20"/>
          </w:rPr>
          <w:delText>.</w:delText>
        </w:r>
      </w:del>
    </w:p>
    <w:p w14:paraId="4026DD86" w14:textId="72A9D36E" w:rsidR="00521165" w:rsidRPr="00521165" w:rsidRDefault="001E6777">
      <w:pPr>
        <w:pStyle w:val="ListParagraph"/>
        <w:numPr>
          <w:ilvl w:val="0"/>
          <w:numId w:val="64"/>
        </w:numPr>
        <w:rPr>
          <w:ins w:id="270" w:author="Anuj Rajput" w:date="2024-07-11T16:41:00Z"/>
          <w:rFonts w:cstheme="minorHAnsi"/>
          <w:b/>
          <w:sz w:val="20"/>
          <w:szCs w:val="20"/>
        </w:rPr>
        <w:pPrChange w:id="271" w:author="Anuj Rajput" w:date="2024-07-11T16:43:00Z">
          <w:pPr>
            <w:pStyle w:val="ListParagraph"/>
            <w:ind w:left="360"/>
          </w:pPr>
        </w:pPrChange>
      </w:pPr>
      <w:ins w:id="272" w:author="Microsoft Word" w:date="2024-07-11T04:26:00Z">
        <w:del w:id="273" w:author="Anuj Rajput" w:date="2024-07-11T18:07:00Z">
          <w:r w:rsidRPr="00521165" w:rsidDel="00521165">
            <w:rPr>
              <w:rFonts w:cstheme="minorHAnsi"/>
              <w:b/>
              <w:sz w:val="20"/>
              <w:szCs w:val="20"/>
            </w:rPr>
            <w:delText>.</w:delText>
          </w:r>
        </w:del>
      </w:ins>
    </w:p>
    <w:p w14:paraId="38C98D29" w14:textId="1140C44B" w:rsidR="000C31E1" w:rsidRPr="000C31E1" w:rsidRDefault="000C31E1">
      <w:pPr>
        <w:pStyle w:val="ListParagraph"/>
        <w:numPr>
          <w:ilvl w:val="0"/>
          <w:numId w:val="63"/>
        </w:numPr>
        <w:rPr>
          <w:ins w:id="274" w:author="Anuj Rajput" w:date="2024-07-11T16:52:00Z"/>
          <w:noProof/>
          <w:rPrChange w:id="275" w:author="Anuj Rajput" w:date="2024-07-11T16:52:00Z">
            <w:rPr>
              <w:ins w:id="276" w:author="Anuj Rajput" w:date="2024-07-11T16:52:00Z"/>
              <w:rFonts w:cstheme="minorHAnsi"/>
              <w:sz w:val="20"/>
              <w:szCs w:val="20"/>
            </w:rPr>
          </w:rPrChange>
        </w:rPr>
        <w:pPrChange w:id="277" w:author="Anuj Rajput" w:date="2024-07-11T16:52:00Z">
          <w:pPr>
            <w:pStyle w:val="ListParagraph"/>
            <w:ind w:left="360"/>
          </w:pPr>
        </w:pPrChange>
      </w:pPr>
      <w:ins w:id="278" w:author="Anuj Rajput" w:date="2024-07-11T16:52:00Z">
        <w:r w:rsidRPr="000C31E1">
          <w:rPr>
            <w:rFonts w:cstheme="minorHAnsi"/>
            <w:sz w:val="20"/>
            <w:szCs w:val="20"/>
            <w:rPrChange w:id="279" w:author="Anuj Rajput" w:date="2024-07-11T16:52:00Z">
              <w:rPr>
                <w:rFonts w:cstheme="minorHAnsi"/>
                <w:b/>
                <w:sz w:val="20"/>
                <w:szCs w:val="20"/>
              </w:rPr>
            </w:rPrChange>
          </w:rPr>
          <w:t>U</w:t>
        </w:r>
      </w:ins>
      <w:ins w:id="280" w:author="Anuj Rajput" w:date="2024-07-11T16:51:00Z">
        <w:r w:rsidRPr="000C31E1">
          <w:rPr>
            <w:rFonts w:cstheme="minorHAnsi"/>
            <w:sz w:val="20"/>
            <w:szCs w:val="20"/>
            <w:rPrChange w:id="281" w:author="Anuj Rajput" w:date="2024-07-11T16:52:00Z">
              <w:rPr>
                <w:rFonts w:cstheme="minorHAnsi"/>
                <w:b/>
                <w:sz w:val="20"/>
                <w:szCs w:val="20"/>
              </w:rPr>
            </w:rPrChange>
          </w:rPr>
          <w:t>pon page scroll, the browser triggers a new React (frontend) request to load additional CMS components.</w:t>
        </w:r>
      </w:ins>
    </w:p>
    <w:p w14:paraId="7CB72D09" w14:textId="5829C0EE" w:rsidR="000C31E1" w:rsidRDefault="000C31E1">
      <w:pPr>
        <w:pStyle w:val="ListParagraph"/>
        <w:numPr>
          <w:ilvl w:val="0"/>
          <w:numId w:val="63"/>
        </w:numPr>
        <w:rPr>
          <w:ins w:id="282" w:author="Anuj Rajput" w:date="2024-07-11T16:53:00Z"/>
          <w:noProof/>
          <w:sz w:val="20"/>
          <w:szCs w:val="20"/>
        </w:rPr>
        <w:pPrChange w:id="283" w:author="Anuj Rajput" w:date="2024-07-11T16:52:00Z">
          <w:pPr>
            <w:pStyle w:val="ListParagraph"/>
            <w:ind w:left="360"/>
          </w:pPr>
        </w:pPrChange>
      </w:pPr>
      <w:ins w:id="284" w:author="Anuj Rajput" w:date="2024-07-11T16:53:00Z">
        <w:r w:rsidRPr="000C31E1">
          <w:rPr>
            <w:noProof/>
            <w:sz w:val="20"/>
            <w:szCs w:val="20"/>
            <w:rPrChange w:id="285" w:author="Anuj Rajput" w:date="2024-07-11T16:53:00Z">
              <w:rPr>
                <w:noProof/>
              </w:rPr>
            </w:rPrChange>
          </w:rPr>
          <w:t>React frontend makes another GraphQL query to the Contentful API, using Hybris siteConfig obtained from the Page API.</w:t>
        </w:r>
      </w:ins>
    </w:p>
    <w:p w14:paraId="54DB4353" w14:textId="11F14C29" w:rsidR="000C31E1" w:rsidRDefault="000C31E1">
      <w:pPr>
        <w:pStyle w:val="ListParagraph"/>
        <w:numPr>
          <w:ilvl w:val="0"/>
          <w:numId w:val="63"/>
        </w:numPr>
        <w:rPr>
          <w:ins w:id="286" w:author="Anuj Rajput" w:date="2024-07-11T16:53:00Z"/>
          <w:noProof/>
          <w:sz w:val="20"/>
          <w:szCs w:val="20"/>
        </w:rPr>
        <w:pPrChange w:id="287" w:author="Anuj Rajput" w:date="2024-07-11T16:52:00Z">
          <w:pPr>
            <w:pStyle w:val="ListParagraph"/>
            <w:ind w:left="360"/>
          </w:pPr>
        </w:pPrChange>
      </w:pPr>
      <w:ins w:id="288" w:author="Anuj Rajput" w:date="2024-07-11T16:53:00Z">
        <w:r w:rsidRPr="000C31E1">
          <w:rPr>
            <w:noProof/>
            <w:sz w:val="20"/>
            <w:szCs w:val="20"/>
          </w:rPr>
          <w:t>The Contentful API processes this request and sends back a Contentful API response</w:t>
        </w:r>
        <w:r>
          <w:rPr>
            <w:noProof/>
            <w:sz w:val="20"/>
            <w:szCs w:val="20"/>
          </w:rPr>
          <w:t>.</w:t>
        </w:r>
      </w:ins>
    </w:p>
    <w:p w14:paraId="71037A83" w14:textId="27F68D38" w:rsidR="000C31E1" w:rsidRPr="000C31E1" w:rsidRDefault="000C31E1">
      <w:pPr>
        <w:pStyle w:val="ListParagraph"/>
        <w:numPr>
          <w:ilvl w:val="0"/>
          <w:numId w:val="63"/>
        </w:numPr>
        <w:rPr>
          <w:ins w:id="289" w:author="Anuj Rajput" w:date="2024-07-11T16:52:00Z"/>
          <w:noProof/>
          <w:sz w:val="20"/>
          <w:szCs w:val="20"/>
          <w:rPrChange w:id="290" w:author="Anuj Rajput" w:date="2024-07-11T16:53:00Z">
            <w:rPr>
              <w:ins w:id="291" w:author="Anuj Rajput" w:date="2024-07-11T16:52:00Z"/>
              <w:noProof/>
            </w:rPr>
          </w:rPrChange>
        </w:rPr>
        <w:pPrChange w:id="292" w:author="Anuj Rajput" w:date="2024-07-11T16:52:00Z">
          <w:pPr>
            <w:pStyle w:val="ListParagraph"/>
            <w:ind w:left="360"/>
          </w:pPr>
        </w:pPrChange>
      </w:pPr>
      <w:ins w:id="293" w:author="Anuj Rajput" w:date="2024-07-11T16:53:00Z">
        <w:r w:rsidRPr="000C31E1">
          <w:rPr>
            <w:noProof/>
            <w:sz w:val="20"/>
            <w:szCs w:val="20"/>
          </w:rPr>
          <w:t>The CMS components (below the fold) are rendered in a lazy-load manner, meaning they load only when needed as the user scrolls, optimizing performance and reducing initial load time.</w:t>
        </w:r>
      </w:ins>
    </w:p>
    <w:p w14:paraId="4C34E296" w14:textId="01DA4AE9" w:rsidR="001E6777" w:rsidRPr="000C31E1" w:rsidRDefault="000C31E1">
      <w:pPr>
        <w:ind w:left="720"/>
        <w:rPr>
          <w:rPrChange w:id="294" w:author="Anuj Rajput" w:date="2024-07-11T16:56:00Z" w16du:dateUtc="2024-07-11T11:26:00Z">
            <w:rPr>
              <w:rFonts w:cstheme="minorHAnsi"/>
              <w:sz w:val="20"/>
              <w:szCs w:val="20"/>
            </w:rPr>
          </w:rPrChange>
        </w:rPr>
        <w:pPrChange w:id="295" w:author="Anuj Rajput" w:date="2024-07-11T16:56:00Z" w16du:dateUtc="2024-07-11T11:26:00Z">
          <w:pPr>
            <w:pStyle w:val="ListParagraph"/>
            <w:ind w:left="360"/>
          </w:pPr>
        </w:pPrChange>
      </w:pPr>
      <w:ins w:id="296" w:author="Anuj Rajput" w:date="2024-07-11T16:54:00Z">
        <w:r>
          <w:rPr>
            <w:noProof/>
            <w:sz w:val="20"/>
            <w:szCs w:val="20"/>
          </w:rPr>
          <w:t xml:space="preserve">Fig: </w:t>
        </w:r>
      </w:ins>
      <w:ins w:id="297" w:author="Anuj Rajput" w:date="2024-07-11T16:55:00Z">
        <w:r>
          <w:rPr>
            <w:noProof/>
            <w:sz w:val="20"/>
            <w:szCs w:val="20"/>
          </w:rPr>
          <w:t>3.1.2</w:t>
        </w:r>
      </w:ins>
      <w:ins w:id="298" w:author="Anuj Rajput" w:date="2024-07-11T16:54:00Z">
        <w:r w:rsidRPr="000C31E1">
          <w:rPr>
            <w:noProof/>
            <w:sz w:val="20"/>
            <w:szCs w:val="20"/>
            <w:rPrChange w:id="299" w:author="Anuj Rajput" w:date="2024-07-11T16:54:00Z">
              <w:rPr>
                <w:noProof/>
              </w:rPr>
            </w:rPrChange>
          </w:rPr>
          <w:t xml:space="preserve"> highlight the dynamic loading of CMS components based on user interaction, enhancing the efficiency and user experience of the web application.</w:t>
        </w:r>
      </w:ins>
      <w:del w:id="300" w:author="Anuj Rajput" w:date="2024-07-11T16:42:00Z">
        <w:r w:rsidR="001E6777" w:rsidRPr="000C31E1">
          <w:rPr>
            <w:rPrChange w:id="301" w:author="Anuj Rajput" w:date="2024-07-11T16:56:00Z" w16du:dateUtc="2024-07-11T11:26:00Z">
              <w:rPr>
                <w:rFonts w:cstheme="minorHAnsi"/>
                <w:b/>
                <w:sz w:val="20"/>
                <w:szCs w:val="20"/>
              </w:rPr>
            </w:rPrChange>
          </w:rPr>
          <w:delText xml:space="preserve"> </w:delText>
        </w:r>
      </w:del>
      <w:del w:id="302" w:author="Anuj Rajput" w:date="2024-07-11T16:51:00Z">
        <w:r w:rsidR="001E6777" w:rsidRPr="000C31E1">
          <w:rPr>
            <w:rPrChange w:id="303" w:author="Anuj Rajput" w:date="2024-07-11T16:56:00Z" w16du:dateUtc="2024-07-11T11:26:00Z">
              <w:rPr>
                <w:rFonts w:cstheme="minorHAnsi"/>
                <w:sz w:val="20"/>
                <w:szCs w:val="20"/>
              </w:rPr>
            </w:rPrChange>
          </w:rPr>
          <w:delText>In context of Contentful, Fig:3.1.2 shows that in addition to sustainability pages while scrolling on Smart Family pages, react front</w:delText>
        </w:r>
        <w:r w:rsidR="007D2B14" w:rsidRPr="000C31E1">
          <w:rPr>
            <w:rPrChange w:id="304" w:author="Anuj Rajput" w:date="2024-07-11T16:56:00Z" w16du:dateUtc="2024-07-11T11:26:00Z">
              <w:rPr>
                <w:rFonts w:cstheme="minorHAnsi"/>
                <w:sz w:val="20"/>
                <w:szCs w:val="20"/>
              </w:rPr>
            </w:rPrChange>
          </w:rPr>
          <w:delText>end</w:delText>
        </w:r>
        <w:r w:rsidR="001E6777" w:rsidRPr="000C31E1">
          <w:rPr>
            <w:rPrChange w:id="305" w:author="Anuj Rajput" w:date="2024-07-11T16:56:00Z" w16du:dateUtc="2024-07-11T11:26:00Z">
              <w:rPr>
                <w:rFonts w:cstheme="minorHAnsi"/>
                <w:sz w:val="20"/>
                <w:szCs w:val="20"/>
              </w:rPr>
            </w:rPrChange>
          </w:rPr>
          <w:delText xml:space="preserve"> keep sending the graph QL API calls to contentful server which servers the CMS components with lazy load manner in browser.</w:delText>
        </w:r>
      </w:del>
    </w:p>
    <w:p w14:paraId="1D2A4870" w14:textId="4A747678" w:rsidR="001E6777" w:rsidRDefault="001E6777" w:rsidP="43E481B4">
      <w:pPr>
        <w:pStyle w:val="ListParagraph"/>
        <w:ind w:left="360"/>
        <w:rPr>
          <w:sz w:val="20"/>
          <w:szCs w:val="20"/>
        </w:rPr>
      </w:pPr>
      <w:r>
        <w:rPr>
          <w:noProof/>
        </w:rPr>
        <w:lastRenderedPageBreak/>
        <w:drawing>
          <wp:inline distT="0" distB="0" distL="0" distR="0" wp14:anchorId="763661FF" wp14:editId="28373A31">
            <wp:extent cx="5520595" cy="3426864"/>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520595" cy="3426864"/>
                    </a:xfrm>
                    <a:prstGeom prst="rect">
                      <a:avLst/>
                    </a:prstGeom>
                  </pic:spPr>
                </pic:pic>
              </a:graphicData>
            </a:graphic>
          </wp:inline>
        </w:drawing>
      </w:r>
    </w:p>
    <w:p w14:paraId="70F1AB1D" w14:textId="4E5A4F19" w:rsidR="001E6777" w:rsidRDefault="001E6777" w:rsidP="001E6777">
      <w:pPr>
        <w:pStyle w:val="ListParagraph"/>
        <w:ind w:left="360"/>
        <w:jc w:val="center"/>
        <w:rPr>
          <w:rFonts w:cstheme="minorHAnsi"/>
          <w:sz w:val="20"/>
          <w:szCs w:val="20"/>
        </w:rPr>
      </w:pPr>
      <w:r>
        <w:rPr>
          <w:rFonts w:cstheme="minorHAnsi"/>
          <w:sz w:val="20"/>
          <w:szCs w:val="20"/>
        </w:rPr>
        <w:t>Fig:3.1.2</w:t>
      </w:r>
    </w:p>
    <w:p w14:paraId="799946D3" w14:textId="1BED8301" w:rsidR="001E6777" w:rsidRDefault="001E6777" w:rsidP="001E6777">
      <w:pPr>
        <w:pStyle w:val="ListParagraph"/>
        <w:ind w:left="360"/>
        <w:jc w:val="center"/>
        <w:rPr>
          <w:rFonts w:cstheme="minorHAnsi"/>
          <w:sz w:val="20"/>
          <w:szCs w:val="20"/>
        </w:rPr>
      </w:pPr>
    </w:p>
    <w:p w14:paraId="01C78D3E" w14:textId="45CA62E1" w:rsidR="001E6777" w:rsidRDefault="001E6777" w:rsidP="001E6777">
      <w:pPr>
        <w:pStyle w:val="ListParagraph"/>
        <w:ind w:left="360"/>
        <w:jc w:val="center"/>
        <w:rPr>
          <w:rFonts w:cstheme="minorHAnsi"/>
          <w:sz w:val="20"/>
          <w:szCs w:val="20"/>
        </w:rPr>
      </w:pPr>
    </w:p>
    <w:p w14:paraId="2F6ED82E" w14:textId="4684B7E3" w:rsidR="001E6777" w:rsidRPr="006209BD" w:rsidRDefault="006209BD">
      <w:pPr>
        <w:pStyle w:val="ListParagraph"/>
        <w:ind w:left="360"/>
        <w:rPr>
          <w:rFonts w:cstheme="minorHAnsi"/>
          <w:i/>
          <w:sz w:val="20"/>
          <w:szCs w:val="20"/>
          <w:rPrChange w:id="306" w:author="Anuj Rajput" w:date="2024-07-11T17:23:00Z" w16du:dateUtc="2024-07-11T11:53:00Z">
            <w:rPr>
              <w:rFonts w:cstheme="minorHAnsi"/>
              <w:sz w:val="20"/>
              <w:szCs w:val="20"/>
            </w:rPr>
          </w:rPrChange>
        </w:rPr>
        <w:pPrChange w:id="307" w:author="Anuj Rajput" w:date="2024-07-11T17:23:00Z" w16du:dateUtc="2024-07-11T11:53:00Z">
          <w:pPr>
            <w:pStyle w:val="ListParagraph"/>
            <w:ind w:left="360"/>
            <w:jc w:val="center"/>
          </w:pPr>
        </w:pPrChange>
      </w:pPr>
      <w:ins w:id="308" w:author="Anuj Rajput" w:date="2024-07-11T16:56:00Z">
        <w:r w:rsidRPr="006209BD">
          <w:rPr>
            <w:rFonts w:cstheme="minorHAnsi"/>
            <w:i/>
            <w:sz w:val="20"/>
            <w:szCs w:val="20"/>
            <w:rPrChange w:id="309" w:author="Anuj Rajput" w:date="2024-07-11T16:56:00Z">
              <w:rPr>
                <w:rFonts w:cstheme="minorHAnsi"/>
                <w:sz w:val="20"/>
                <w:szCs w:val="20"/>
              </w:rPr>
            </w:rPrChange>
          </w:rPr>
          <w:t xml:space="preserve">Note: </w:t>
        </w:r>
        <w:proofErr w:type="spellStart"/>
        <w:r w:rsidRPr="006209BD">
          <w:rPr>
            <w:rFonts w:cstheme="minorHAnsi"/>
            <w:i/>
            <w:sz w:val="20"/>
            <w:szCs w:val="20"/>
            <w:rPrChange w:id="310" w:author="Anuj Rajput" w:date="2024-07-11T16:56:00Z">
              <w:rPr>
                <w:rFonts w:cstheme="minorHAnsi"/>
                <w:sz w:val="20"/>
                <w:szCs w:val="20"/>
              </w:rPr>
            </w:rPrChange>
          </w:rPr>
          <w:t>GraphQL</w:t>
        </w:r>
        <w:proofErr w:type="spellEnd"/>
        <w:r w:rsidRPr="006209BD">
          <w:rPr>
            <w:rFonts w:cstheme="minorHAnsi"/>
            <w:i/>
            <w:sz w:val="20"/>
            <w:szCs w:val="20"/>
            <w:rPrChange w:id="311" w:author="Anuj Rajput" w:date="2024-07-11T16:56:00Z">
              <w:rPr>
                <w:rFonts w:cstheme="minorHAnsi"/>
                <w:sz w:val="20"/>
                <w:szCs w:val="20"/>
              </w:rPr>
            </w:rPrChange>
          </w:rPr>
          <w:t xml:space="preserve"> allows developers to fetch, update, and manage content programmatically, enabling integration with various applications and platforms for both KCOM and KCBU spaces. The </w:t>
        </w:r>
        <w:proofErr w:type="spellStart"/>
        <w:r w:rsidRPr="006209BD">
          <w:rPr>
            <w:rFonts w:cstheme="minorHAnsi"/>
            <w:i/>
            <w:sz w:val="20"/>
            <w:szCs w:val="20"/>
            <w:rPrChange w:id="312" w:author="Anuj Rajput" w:date="2024-07-11T16:56:00Z">
              <w:rPr>
                <w:rFonts w:cstheme="minorHAnsi"/>
                <w:sz w:val="20"/>
                <w:szCs w:val="20"/>
              </w:rPr>
            </w:rPrChange>
          </w:rPr>
          <w:t>GraphQL</w:t>
        </w:r>
        <w:proofErr w:type="spellEnd"/>
        <w:r w:rsidRPr="006209BD">
          <w:rPr>
            <w:rFonts w:cstheme="minorHAnsi"/>
            <w:i/>
            <w:sz w:val="20"/>
            <w:szCs w:val="20"/>
            <w:rPrChange w:id="313" w:author="Anuj Rajput" w:date="2024-07-11T16:56:00Z">
              <w:rPr>
                <w:rFonts w:cstheme="minorHAnsi"/>
                <w:sz w:val="20"/>
                <w:szCs w:val="20"/>
              </w:rPr>
            </w:rPrChange>
          </w:rPr>
          <w:t xml:space="preserve"> API provides a more efficient way to query and manipulate content compared to traditional RESTful APIs, allowing clients to request exactly the data they need in a single request.</w:t>
        </w:r>
      </w:ins>
    </w:p>
    <w:p w14:paraId="229D156B" w14:textId="77777777" w:rsidR="001E6777" w:rsidRDefault="001E6777" w:rsidP="00727849">
      <w:pPr>
        <w:pStyle w:val="ListParagraph"/>
        <w:ind w:left="360"/>
        <w:rPr>
          <w:rFonts w:cstheme="minorHAnsi"/>
          <w:sz w:val="20"/>
          <w:szCs w:val="20"/>
        </w:rPr>
      </w:pPr>
    </w:p>
    <w:p w14:paraId="5F2B0AF8" w14:textId="688B798C" w:rsidR="001E6777" w:rsidRPr="001E6777" w:rsidRDefault="001E6777" w:rsidP="001E6777">
      <w:pPr>
        <w:pStyle w:val="ListParagraph"/>
        <w:ind w:left="360"/>
        <w:jc w:val="center"/>
        <w:rPr>
          <w:rFonts w:cstheme="minorHAnsi"/>
          <w:sz w:val="20"/>
          <w:szCs w:val="20"/>
        </w:rPr>
      </w:pPr>
    </w:p>
    <w:p w14:paraId="4C4BC563" w14:textId="792024D1" w:rsidR="007C1742" w:rsidRPr="00311526" w:rsidRDefault="007C1742" w:rsidP="00C07A42">
      <w:pPr>
        <w:pStyle w:val="ListParagraph"/>
        <w:numPr>
          <w:ilvl w:val="0"/>
          <w:numId w:val="12"/>
        </w:numPr>
        <w:jc w:val="both"/>
        <w:rPr>
          <w:ins w:id="314" w:author="Anuj Rajput" w:date="2024-07-11T16:57:00Z"/>
          <w:rFonts w:cstheme="minorHAnsi"/>
          <w:b/>
          <w:sz w:val="20"/>
          <w:szCs w:val="20"/>
        </w:rPr>
      </w:pPr>
      <w:r w:rsidRPr="00311526">
        <w:rPr>
          <w:rFonts w:cstheme="minorHAnsi"/>
          <w:b/>
          <w:sz w:val="20"/>
          <w:szCs w:val="20"/>
          <w:rPrChange w:id="315" w:author="Anuj Rajput" w:date="2024-07-11T16:52:00Z" w16du:dateUtc="2024-07-11T11:22:00Z">
            <w:rPr>
              <w:rFonts w:cstheme="minorHAnsi"/>
              <w:sz w:val="20"/>
              <w:szCs w:val="20"/>
            </w:rPr>
          </w:rPrChange>
        </w:rPr>
        <w:t>High level understanding of</w:t>
      </w:r>
      <w:r w:rsidR="009F6F63" w:rsidRPr="00311526">
        <w:rPr>
          <w:rFonts w:cstheme="minorHAnsi"/>
          <w:b/>
          <w:sz w:val="20"/>
          <w:szCs w:val="20"/>
          <w:rPrChange w:id="316" w:author="Anuj Rajput" w:date="2024-07-11T16:52:00Z" w16du:dateUtc="2024-07-11T11:22:00Z">
            <w:rPr>
              <w:rFonts w:cstheme="minorHAnsi"/>
              <w:sz w:val="20"/>
              <w:szCs w:val="20"/>
            </w:rPr>
          </w:rPrChange>
        </w:rPr>
        <w:t xml:space="preserve"> application interface</w:t>
      </w:r>
      <w:r w:rsidRPr="00311526">
        <w:rPr>
          <w:rFonts w:cstheme="minorHAnsi"/>
          <w:b/>
          <w:sz w:val="20"/>
          <w:szCs w:val="20"/>
          <w:rPrChange w:id="317" w:author="Anuj Rajput" w:date="2024-07-11T16:52:00Z" w16du:dateUtc="2024-07-11T11:22:00Z">
            <w:rPr>
              <w:rFonts w:cstheme="minorHAnsi"/>
              <w:sz w:val="20"/>
              <w:szCs w:val="20"/>
            </w:rPr>
          </w:rPrChange>
        </w:rPr>
        <w:t xml:space="preserve"> and inter-connected applications</w:t>
      </w:r>
      <w:r w:rsidR="009F6F63" w:rsidRPr="00311526">
        <w:rPr>
          <w:rFonts w:cstheme="minorHAnsi"/>
          <w:b/>
          <w:sz w:val="20"/>
          <w:szCs w:val="20"/>
          <w:rPrChange w:id="318" w:author="Anuj Rajput" w:date="2024-07-11T16:52:00Z" w16du:dateUtc="2024-07-11T11:22:00Z">
            <w:rPr>
              <w:rFonts w:cstheme="minorHAnsi"/>
              <w:sz w:val="20"/>
              <w:szCs w:val="20"/>
            </w:rPr>
          </w:rPrChange>
        </w:rPr>
        <w:t>.</w:t>
      </w:r>
    </w:p>
    <w:p w14:paraId="796539E3" w14:textId="4342FF85" w:rsidR="006209BD" w:rsidRDefault="00C46F4B">
      <w:pPr>
        <w:pStyle w:val="ListParagraph"/>
        <w:numPr>
          <w:ilvl w:val="0"/>
          <w:numId w:val="63"/>
        </w:numPr>
        <w:jc w:val="both"/>
        <w:rPr>
          <w:ins w:id="319" w:author="Anuj Rajput" w:date="2024-07-11T17:10:00Z"/>
          <w:rFonts w:cstheme="minorHAnsi"/>
          <w:sz w:val="20"/>
          <w:szCs w:val="20"/>
        </w:rPr>
        <w:pPrChange w:id="320" w:author="Anuj Rajput" w:date="2024-07-11T16:57:00Z">
          <w:pPr>
            <w:pStyle w:val="ListParagraph"/>
            <w:numPr>
              <w:numId w:val="12"/>
            </w:numPr>
            <w:ind w:left="360" w:hanging="360"/>
            <w:jc w:val="both"/>
          </w:pPr>
        </w:pPrChange>
      </w:pPr>
      <w:proofErr w:type="gramStart"/>
      <w:ins w:id="321" w:author="Anuj Rajput" w:date="2024-07-11T17:10:00Z">
        <w:r>
          <w:rPr>
            <w:rFonts w:cstheme="minorHAnsi"/>
            <w:sz w:val="20"/>
            <w:szCs w:val="20"/>
          </w:rPr>
          <w:t>S</w:t>
        </w:r>
      </w:ins>
      <w:ins w:id="322" w:author="Anuj Rajput" w:date="2024-07-11T17:09:00Z">
        <w:r>
          <w:rPr>
            <w:rFonts w:cstheme="minorHAnsi"/>
            <w:sz w:val="20"/>
            <w:szCs w:val="20"/>
          </w:rPr>
          <w:t>pace(</w:t>
        </w:r>
      </w:ins>
      <w:proofErr w:type="gramEnd"/>
      <w:ins w:id="323" w:author="Anuj Rajput" w:date="2024-07-11T17:08:00Z">
        <w:r w:rsidRPr="00C46F4B">
          <w:rPr>
            <w:rFonts w:cstheme="minorHAnsi"/>
            <w:color w:val="632423" w:themeColor="accent2" w:themeShade="80"/>
            <w:sz w:val="20"/>
            <w:szCs w:val="20"/>
            <w:rPrChange w:id="324" w:author="Anuj Rajput" w:date="2024-07-11T17:09:00Z">
              <w:rPr>
                <w:rFonts w:cstheme="minorHAnsi"/>
                <w:b/>
                <w:sz w:val="20"/>
                <w:szCs w:val="20"/>
              </w:rPr>
            </w:rPrChange>
          </w:rPr>
          <w:t>KCBU</w:t>
        </w:r>
      </w:ins>
      <w:ins w:id="325" w:author="Anuj Rajput" w:date="2024-07-11T17:09:00Z">
        <w:r>
          <w:rPr>
            <w:rFonts w:cstheme="minorHAnsi"/>
            <w:sz w:val="20"/>
            <w:szCs w:val="20"/>
          </w:rPr>
          <w:t xml:space="preserve">): </w:t>
        </w:r>
      </w:ins>
      <w:ins w:id="326" w:author="Anuj Rajput" w:date="2024-07-11T17:10:00Z">
        <w:r>
          <w:rPr>
            <w:rFonts w:cstheme="minorHAnsi"/>
            <w:sz w:val="20"/>
            <w:szCs w:val="20"/>
          </w:rPr>
          <w:t>Shows the detail of the current active space in which you are currently editing.</w:t>
        </w:r>
      </w:ins>
    </w:p>
    <w:p w14:paraId="400069B0" w14:textId="0F273FEB" w:rsidR="00C46F4B" w:rsidRDefault="00C46F4B">
      <w:pPr>
        <w:pStyle w:val="ListParagraph"/>
        <w:numPr>
          <w:ilvl w:val="0"/>
          <w:numId w:val="63"/>
        </w:numPr>
        <w:jc w:val="both"/>
        <w:rPr>
          <w:ins w:id="327" w:author="Anuj Rajput" w:date="2024-07-11T17:12:00Z"/>
          <w:rFonts w:cstheme="minorHAnsi"/>
          <w:sz w:val="20"/>
          <w:szCs w:val="20"/>
        </w:rPr>
        <w:pPrChange w:id="328" w:author="Anuj Rajput" w:date="2024-07-11T16:57:00Z">
          <w:pPr>
            <w:pStyle w:val="ListParagraph"/>
            <w:numPr>
              <w:numId w:val="12"/>
            </w:numPr>
            <w:ind w:left="360" w:hanging="360"/>
            <w:jc w:val="both"/>
          </w:pPr>
        </w:pPrChange>
      </w:pPr>
      <w:proofErr w:type="gramStart"/>
      <w:ins w:id="329" w:author="Anuj Rajput" w:date="2024-07-11T17:10:00Z">
        <w:r>
          <w:rPr>
            <w:rFonts w:cstheme="minorHAnsi"/>
            <w:sz w:val="20"/>
            <w:szCs w:val="20"/>
          </w:rPr>
          <w:t>Environment(</w:t>
        </w:r>
      </w:ins>
      <w:proofErr w:type="gramEnd"/>
      <w:ins w:id="330" w:author="Anuj Rajput" w:date="2024-07-11T17:11:00Z">
        <w:r w:rsidRPr="00F15370">
          <w:rPr>
            <w:rFonts w:cstheme="minorHAnsi"/>
            <w:color w:val="4BACC6" w:themeColor="accent5"/>
            <w:sz w:val="20"/>
            <w:szCs w:val="20"/>
            <w:rPrChange w:id="331" w:author="Anuj Rajput" w:date="2024-07-11T17:11:00Z">
              <w:rPr>
                <w:rFonts w:cstheme="minorHAnsi"/>
                <w:sz w:val="20"/>
                <w:szCs w:val="20"/>
              </w:rPr>
            </w:rPrChange>
          </w:rPr>
          <w:t>UAT</w:t>
        </w:r>
      </w:ins>
      <w:ins w:id="332" w:author="Anuj Rajput" w:date="2024-07-11T17:10:00Z">
        <w:r>
          <w:rPr>
            <w:rFonts w:cstheme="minorHAnsi"/>
            <w:sz w:val="20"/>
            <w:szCs w:val="20"/>
          </w:rPr>
          <w:t>)</w:t>
        </w:r>
      </w:ins>
      <w:ins w:id="333" w:author="Anuj Rajput" w:date="2024-07-11T17:11:00Z">
        <w:r>
          <w:rPr>
            <w:rFonts w:cstheme="minorHAnsi"/>
            <w:sz w:val="20"/>
            <w:szCs w:val="20"/>
          </w:rPr>
          <w:t>: Shows the name of the environment under select</w:t>
        </w:r>
      </w:ins>
      <w:ins w:id="334" w:author="Anuj Rajput" w:date="2024-07-11T17:12:00Z">
        <w:r>
          <w:rPr>
            <w:rFonts w:cstheme="minorHAnsi"/>
            <w:sz w:val="20"/>
            <w:szCs w:val="20"/>
          </w:rPr>
          <w:t xml:space="preserve">ed </w:t>
        </w:r>
        <w:r w:rsidR="00495142">
          <w:rPr>
            <w:rFonts w:cstheme="minorHAnsi"/>
            <w:sz w:val="20"/>
            <w:szCs w:val="20"/>
          </w:rPr>
          <w:t>space</w:t>
        </w:r>
        <w:r>
          <w:rPr>
            <w:rFonts w:cstheme="minorHAnsi"/>
            <w:sz w:val="20"/>
            <w:szCs w:val="20"/>
          </w:rPr>
          <w:t>.</w:t>
        </w:r>
      </w:ins>
    </w:p>
    <w:p w14:paraId="2505C1C0" w14:textId="60D338A5" w:rsidR="00C46F4B" w:rsidRDefault="00C46F4B">
      <w:pPr>
        <w:pStyle w:val="ListParagraph"/>
        <w:numPr>
          <w:ilvl w:val="0"/>
          <w:numId w:val="63"/>
        </w:numPr>
        <w:jc w:val="both"/>
        <w:rPr>
          <w:ins w:id="335" w:author="Anuj Rajput" w:date="2024-07-11T17:13:00Z"/>
          <w:rFonts w:cstheme="minorHAnsi"/>
          <w:sz w:val="20"/>
          <w:szCs w:val="20"/>
        </w:rPr>
        <w:pPrChange w:id="336" w:author="Anuj Rajput" w:date="2024-07-11T16:57:00Z">
          <w:pPr>
            <w:pStyle w:val="ListParagraph"/>
            <w:numPr>
              <w:numId w:val="12"/>
            </w:numPr>
            <w:ind w:left="360" w:hanging="360"/>
            <w:jc w:val="both"/>
          </w:pPr>
        </w:pPrChange>
      </w:pPr>
      <w:ins w:id="337" w:author="Anuj Rajput" w:date="2024-07-11T17:13:00Z">
        <w:r>
          <w:rPr>
            <w:rFonts w:cstheme="minorHAnsi"/>
            <w:sz w:val="20"/>
            <w:szCs w:val="20"/>
          </w:rPr>
          <w:t xml:space="preserve">Home: </w:t>
        </w:r>
        <w:r w:rsidRPr="00C46F4B">
          <w:rPr>
            <w:rFonts w:cstheme="minorHAnsi"/>
            <w:sz w:val="20"/>
            <w:szCs w:val="20"/>
          </w:rPr>
          <w:t>After logging into the web app, the "Home" tab for your organization is displayed. On this tab, you can find and access all the content for your project.</w:t>
        </w:r>
      </w:ins>
    </w:p>
    <w:p w14:paraId="2230F8AC" w14:textId="1066D19B" w:rsidR="00C46F4B" w:rsidRDefault="00C46F4B">
      <w:pPr>
        <w:pStyle w:val="ListParagraph"/>
        <w:numPr>
          <w:ilvl w:val="0"/>
          <w:numId w:val="63"/>
        </w:numPr>
        <w:jc w:val="both"/>
        <w:rPr>
          <w:ins w:id="338" w:author="Anuj Rajput" w:date="2024-07-11T17:14:00Z"/>
          <w:rFonts w:cstheme="minorHAnsi"/>
          <w:sz w:val="20"/>
          <w:szCs w:val="20"/>
        </w:rPr>
        <w:pPrChange w:id="339" w:author="Anuj Rajput" w:date="2024-07-11T16:57:00Z">
          <w:pPr>
            <w:pStyle w:val="ListParagraph"/>
            <w:numPr>
              <w:numId w:val="12"/>
            </w:numPr>
            <w:ind w:left="360" w:hanging="360"/>
            <w:jc w:val="both"/>
          </w:pPr>
        </w:pPrChange>
      </w:pPr>
      <w:ins w:id="340" w:author="Anuj Rajput" w:date="2024-07-11T17:14:00Z">
        <w:r>
          <w:rPr>
            <w:rFonts w:cstheme="minorHAnsi"/>
            <w:sz w:val="20"/>
            <w:szCs w:val="20"/>
          </w:rPr>
          <w:t>Content Mod</w:t>
        </w:r>
      </w:ins>
      <w:r w:rsidR="003332B4">
        <w:rPr>
          <w:rFonts w:cstheme="minorHAnsi"/>
          <w:sz w:val="20"/>
          <w:szCs w:val="20"/>
        </w:rPr>
        <w:t>e</w:t>
      </w:r>
      <w:ins w:id="341" w:author="Anuj Rajput" w:date="2024-07-11T17:14:00Z">
        <w:r>
          <w:rPr>
            <w:rFonts w:cstheme="minorHAnsi"/>
            <w:sz w:val="20"/>
            <w:szCs w:val="20"/>
          </w:rPr>
          <w:t xml:space="preserve">l: </w:t>
        </w:r>
        <w:r w:rsidRPr="00C46F4B">
          <w:rPr>
            <w:rFonts w:cstheme="minorHAnsi"/>
            <w:sz w:val="20"/>
            <w:szCs w:val="20"/>
          </w:rPr>
          <w:t>defines the structure and organization of your content in a space.</w:t>
        </w:r>
      </w:ins>
    </w:p>
    <w:p w14:paraId="0F59578A" w14:textId="1C5092D6" w:rsidR="00C46F4B" w:rsidRDefault="00C46F4B">
      <w:pPr>
        <w:pStyle w:val="ListParagraph"/>
        <w:numPr>
          <w:ilvl w:val="0"/>
          <w:numId w:val="63"/>
        </w:numPr>
        <w:jc w:val="both"/>
        <w:rPr>
          <w:rFonts w:cstheme="minorHAnsi"/>
          <w:sz w:val="20"/>
          <w:szCs w:val="20"/>
        </w:rPr>
      </w:pPr>
      <w:ins w:id="342" w:author="Anuj Rajput" w:date="2024-07-11T17:15:00Z">
        <w:r w:rsidRPr="00C46F4B">
          <w:rPr>
            <w:rFonts w:cstheme="minorHAnsi"/>
            <w:color w:val="00B050"/>
            <w:sz w:val="20"/>
            <w:szCs w:val="20"/>
            <w:rPrChange w:id="343" w:author="Anuj Rajput" w:date="2024-07-11T17:15:00Z">
              <w:rPr>
                <w:rFonts w:cstheme="minorHAnsi"/>
                <w:sz w:val="20"/>
                <w:szCs w:val="20"/>
              </w:rPr>
            </w:rPrChange>
          </w:rPr>
          <w:t>Content</w:t>
        </w:r>
        <w:r>
          <w:rPr>
            <w:rFonts w:cstheme="minorHAnsi"/>
            <w:sz w:val="20"/>
            <w:szCs w:val="20"/>
          </w:rPr>
          <w:t xml:space="preserve">: </w:t>
        </w:r>
        <w:r w:rsidRPr="00C46F4B">
          <w:rPr>
            <w:rFonts w:cstheme="minorHAnsi"/>
            <w:sz w:val="20"/>
            <w:szCs w:val="20"/>
          </w:rPr>
          <w:t>The content tab is where you can find the master list of all content entries in your space.</w:t>
        </w:r>
      </w:ins>
    </w:p>
    <w:p w14:paraId="1867D31C" w14:textId="7B073FA6" w:rsidR="00E1688F" w:rsidRDefault="00E1688F" w:rsidP="00E1688F">
      <w:pPr>
        <w:pStyle w:val="ListParagraph"/>
        <w:numPr>
          <w:ilvl w:val="0"/>
          <w:numId w:val="63"/>
        </w:numPr>
        <w:jc w:val="both"/>
        <w:rPr>
          <w:ins w:id="344" w:author="Anuj Rajput" w:date="2024-07-11T17:15:00Z"/>
          <w:rFonts w:cstheme="minorHAnsi"/>
          <w:sz w:val="20"/>
          <w:szCs w:val="20"/>
        </w:rPr>
      </w:pPr>
      <w:r>
        <w:rPr>
          <w:rFonts w:cstheme="minorHAnsi"/>
          <w:color w:val="00B050"/>
          <w:sz w:val="20"/>
          <w:szCs w:val="20"/>
        </w:rPr>
        <w:t>Media</w:t>
      </w:r>
      <w:r w:rsidRPr="00E1688F">
        <w:rPr>
          <w:rFonts w:cstheme="minorHAnsi"/>
          <w:sz w:val="20"/>
          <w:szCs w:val="20"/>
        </w:rPr>
        <w:t>:</w:t>
      </w:r>
      <w:r>
        <w:rPr>
          <w:rFonts w:cstheme="minorHAnsi"/>
          <w:sz w:val="20"/>
          <w:szCs w:val="20"/>
        </w:rPr>
        <w:t xml:space="preserve"> </w:t>
      </w:r>
      <w:r w:rsidR="00FC3186">
        <w:rPr>
          <w:rFonts w:cstheme="minorHAnsi"/>
          <w:sz w:val="20"/>
          <w:szCs w:val="20"/>
        </w:rPr>
        <w:t>Consists of a</w:t>
      </w:r>
      <w:r w:rsidR="00392137">
        <w:rPr>
          <w:rFonts w:cstheme="minorHAnsi"/>
          <w:sz w:val="20"/>
          <w:szCs w:val="20"/>
        </w:rPr>
        <w:t>ll the assets</w:t>
      </w:r>
      <w:r w:rsidR="00441D60">
        <w:rPr>
          <w:rFonts w:cstheme="minorHAnsi"/>
          <w:sz w:val="20"/>
          <w:szCs w:val="20"/>
        </w:rPr>
        <w:t xml:space="preserve"> and media files </w:t>
      </w:r>
    </w:p>
    <w:p w14:paraId="5A1DEF5C" w14:textId="22CD7D6C" w:rsidR="00C46F4B" w:rsidRDefault="00C46F4B">
      <w:pPr>
        <w:pStyle w:val="ListParagraph"/>
        <w:numPr>
          <w:ilvl w:val="0"/>
          <w:numId w:val="63"/>
        </w:numPr>
        <w:jc w:val="both"/>
        <w:rPr>
          <w:ins w:id="345" w:author="Anuj Rajput" w:date="2024-07-11T17:17:00Z"/>
          <w:rFonts w:cstheme="minorHAnsi"/>
          <w:sz w:val="20"/>
          <w:szCs w:val="20"/>
        </w:rPr>
        <w:pPrChange w:id="346" w:author="Anuj Rajput" w:date="2024-07-11T16:57:00Z">
          <w:pPr>
            <w:pStyle w:val="ListParagraph"/>
            <w:numPr>
              <w:numId w:val="12"/>
            </w:numPr>
            <w:ind w:left="360" w:hanging="360"/>
            <w:jc w:val="both"/>
          </w:pPr>
        </w:pPrChange>
      </w:pPr>
      <w:ins w:id="347" w:author="Anuj Rajput" w:date="2024-07-11T17:16:00Z">
        <w:r w:rsidRPr="00C46F4B">
          <w:rPr>
            <w:rFonts w:cstheme="minorHAnsi"/>
            <w:color w:val="0070C0"/>
            <w:sz w:val="20"/>
            <w:szCs w:val="20"/>
            <w:rPrChange w:id="348" w:author="Anuj Rajput" w:date="2024-07-11T17:16:00Z">
              <w:rPr>
                <w:rFonts w:cstheme="minorHAnsi"/>
                <w:sz w:val="20"/>
                <w:szCs w:val="20"/>
              </w:rPr>
            </w:rPrChange>
          </w:rPr>
          <w:t>Apps</w:t>
        </w:r>
        <w:r>
          <w:rPr>
            <w:rFonts w:cstheme="minorHAnsi"/>
            <w:sz w:val="20"/>
            <w:szCs w:val="20"/>
          </w:rPr>
          <w:t xml:space="preserve">: </w:t>
        </w:r>
      </w:ins>
      <w:ins w:id="349" w:author="Anuj Rajput" w:date="2024-07-11T17:17:00Z">
        <w:r>
          <w:rPr>
            <w:rFonts w:cstheme="minorHAnsi"/>
            <w:sz w:val="20"/>
            <w:szCs w:val="20"/>
          </w:rPr>
          <w:t xml:space="preserve">Custom </w:t>
        </w:r>
      </w:ins>
      <w:r w:rsidR="00FC3186">
        <w:rPr>
          <w:rFonts w:cstheme="minorHAnsi"/>
          <w:sz w:val="20"/>
          <w:szCs w:val="20"/>
        </w:rPr>
        <w:t>applications</w:t>
      </w:r>
      <w:ins w:id="350" w:author="Anuj Rajput" w:date="2024-07-11T17:17:00Z">
        <w:r>
          <w:rPr>
            <w:rFonts w:cstheme="minorHAnsi"/>
            <w:sz w:val="20"/>
            <w:szCs w:val="20"/>
          </w:rPr>
          <w:t xml:space="preserve"> can be installed and used.</w:t>
        </w:r>
      </w:ins>
    </w:p>
    <w:p w14:paraId="69E2F098" w14:textId="58A853D6" w:rsidR="00C46F4B" w:rsidRPr="00C46F4B" w:rsidRDefault="00C46F4B">
      <w:pPr>
        <w:pStyle w:val="ListParagraph"/>
        <w:numPr>
          <w:ilvl w:val="0"/>
          <w:numId w:val="63"/>
        </w:numPr>
        <w:jc w:val="both"/>
        <w:rPr>
          <w:rFonts w:cstheme="minorHAnsi"/>
          <w:sz w:val="20"/>
          <w:szCs w:val="20"/>
        </w:rPr>
        <w:pPrChange w:id="351" w:author="Anuj Rajput" w:date="2024-07-11T16:57:00Z">
          <w:pPr>
            <w:pStyle w:val="ListParagraph"/>
            <w:numPr>
              <w:numId w:val="12"/>
            </w:numPr>
            <w:ind w:left="360" w:hanging="360"/>
            <w:jc w:val="both"/>
          </w:pPr>
        </w:pPrChange>
      </w:pPr>
      <w:ins w:id="352" w:author="Anuj Rajput" w:date="2024-07-11T17:17:00Z">
        <w:r w:rsidRPr="00C46F4B">
          <w:rPr>
            <w:rFonts w:cstheme="minorHAnsi"/>
            <w:color w:val="984806" w:themeColor="accent6" w:themeShade="80"/>
            <w:sz w:val="20"/>
            <w:szCs w:val="20"/>
            <w:rPrChange w:id="353" w:author="Anuj Rajput" w:date="2024-07-11T17:18:00Z">
              <w:rPr>
                <w:rFonts w:cstheme="minorHAnsi"/>
                <w:color w:val="0070C0"/>
                <w:sz w:val="20"/>
                <w:szCs w:val="20"/>
              </w:rPr>
            </w:rPrChange>
          </w:rPr>
          <w:t>Settings</w:t>
        </w:r>
        <w:r w:rsidRPr="00C46F4B">
          <w:rPr>
            <w:rPrChange w:id="354" w:author="Anuj Rajput" w:date="2024-07-11T17:17:00Z">
              <w:rPr>
                <w:rFonts w:cstheme="minorHAnsi"/>
                <w:color w:val="0070C0"/>
                <w:sz w:val="20"/>
                <w:szCs w:val="20"/>
              </w:rPr>
            </w:rPrChange>
          </w:rPr>
          <w:t>:</w:t>
        </w:r>
        <w:r>
          <w:t xml:space="preserve"> </w:t>
        </w:r>
      </w:ins>
      <w:ins w:id="355" w:author="Anuj Rajput" w:date="2024-07-11T17:18:00Z">
        <w:r w:rsidR="00563A08">
          <w:rPr>
            <w:sz w:val="20"/>
            <w:szCs w:val="20"/>
          </w:rPr>
          <w:t>Account details, customization</w:t>
        </w:r>
      </w:ins>
      <w:ins w:id="356" w:author="Anuj Rajput" w:date="2024-07-11T17:19:00Z">
        <w:r w:rsidR="00563A08">
          <w:rPr>
            <w:sz w:val="20"/>
            <w:szCs w:val="20"/>
          </w:rPr>
          <w:t>, permissions</w:t>
        </w:r>
      </w:ins>
      <w:r w:rsidR="0007781D">
        <w:rPr>
          <w:sz w:val="20"/>
          <w:szCs w:val="20"/>
        </w:rPr>
        <w:t>, Locales, Webhooks</w:t>
      </w:r>
      <w:r w:rsidR="00B10180">
        <w:rPr>
          <w:sz w:val="20"/>
          <w:szCs w:val="20"/>
        </w:rPr>
        <w:t>, Tags</w:t>
      </w:r>
      <w:r w:rsidR="00AC3EE0">
        <w:rPr>
          <w:sz w:val="20"/>
          <w:szCs w:val="20"/>
        </w:rPr>
        <w:t>, Environment Settings and Space Settings</w:t>
      </w:r>
      <w:r w:rsidR="00B10180">
        <w:rPr>
          <w:sz w:val="20"/>
          <w:szCs w:val="20"/>
        </w:rPr>
        <w:t xml:space="preserve"> etc</w:t>
      </w:r>
      <w:r w:rsidR="00C662C8">
        <w:rPr>
          <w:sz w:val="20"/>
          <w:szCs w:val="20"/>
        </w:rPr>
        <w:t>.</w:t>
      </w:r>
      <w:ins w:id="357" w:author="Anuj Rajput" w:date="2024-07-11T17:19:00Z">
        <w:r w:rsidR="00563A08">
          <w:rPr>
            <w:sz w:val="20"/>
            <w:szCs w:val="20"/>
          </w:rPr>
          <w:t xml:space="preserve"> are managed here.</w:t>
        </w:r>
      </w:ins>
    </w:p>
    <w:p w14:paraId="613170B1" w14:textId="31D3B42B" w:rsidR="001E6777" w:rsidRDefault="001E6777" w:rsidP="001E6777">
      <w:pPr>
        <w:pStyle w:val="ListParagraph"/>
        <w:ind w:left="360"/>
        <w:jc w:val="center"/>
        <w:rPr>
          <w:rFonts w:cstheme="minorHAnsi"/>
          <w:sz w:val="20"/>
          <w:szCs w:val="20"/>
        </w:rPr>
      </w:pPr>
      <w:r>
        <w:rPr>
          <w:rFonts w:cstheme="minorHAnsi"/>
          <w:noProof/>
          <w:sz w:val="20"/>
          <w:szCs w:val="20"/>
        </w:rPr>
        <w:lastRenderedPageBreak/>
        <w:drawing>
          <wp:inline distT="0" distB="0" distL="0" distR="0" wp14:anchorId="77DD0C32" wp14:editId="39E316F2">
            <wp:extent cx="6282055" cy="271208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ful Inter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2055" cy="2712085"/>
                    </a:xfrm>
                    <a:prstGeom prst="rect">
                      <a:avLst/>
                    </a:prstGeom>
                  </pic:spPr>
                </pic:pic>
              </a:graphicData>
            </a:graphic>
          </wp:inline>
        </w:drawing>
      </w:r>
    </w:p>
    <w:p w14:paraId="21B3B30F" w14:textId="2FDB5BCD" w:rsidR="001E6777" w:rsidRDefault="001E6777" w:rsidP="001E6777">
      <w:pPr>
        <w:pStyle w:val="ListParagraph"/>
        <w:ind w:left="360"/>
        <w:jc w:val="center"/>
        <w:rPr>
          <w:rFonts w:cstheme="minorHAnsi"/>
          <w:sz w:val="20"/>
          <w:szCs w:val="20"/>
        </w:rPr>
      </w:pPr>
      <w:r>
        <w:rPr>
          <w:rFonts w:cstheme="minorHAnsi"/>
          <w:sz w:val="20"/>
          <w:szCs w:val="20"/>
        </w:rPr>
        <w:t>Fig: 3.1.3</w:t>
      </w:r>
    </w:p>
    <w:p w14:paraId="2790A2A5" w14:textId="77777777" w:rsidR="00D71B7A" w:rsidRPr="00006DE3" w:rsidRDefault="00D71B7A" w:rsidP="001E6777">
      <w:pPr>
        <w:pStyle w:val="ListParagraph"/>
        <w:ind w:left="360"/>
        <w:jc w:val="center"/>
        <w:rPr>
          <w:rFonts w:cstheme="minorHAnsi"/>
          <w:sz w:val="20"/>
          <w:szCs w:val="20"/>
        </w:rPr>
      </w:pPr>
    </w:p>
    <w:p w14:paraId="11E050D7" w14:textId="7EC2C80C" w:rsidR="00B11B6A" w:rsidRPr="00311526" w:rsidRDefault="007C1742" w:rsidP="00C07A42">
      <w:pPr>
        <w:pStyle w:val="ListParagraph"/>
        <w:numPr>
          <w:ilvl w:val="0"/>
          <w:numId w:val="12"/>
        </w:numPr>
        <w:jc w:val="both"/>
        <w:rPr>
          <w:del w:id="358" w:author="Anuj Rajput" w:date="2024-07-11T16:35:00Z"/>
          <w:rFonts w:cstheme="minorHAnsi"/>
          <w:b/>
          <w:sz w:val="20"/>
          <w:szCs w:val="20"/>
          <w:rPrChange w:id="359" w:author="Anuj Rajput" w:date="2024-07-11T16:52:00Z" w16du:dateUtc="2024-07-11T11:22:00Z">
            <w:rPr>
              <w:del w:id="360" w:author="Anuj Rajput" w:date="2024-07-11T16:35:00Z"/>
              <w:rFonts w:cstheme="minorHAnsi"/>
              <w:sz w:val="20"/>
              <w:szCs w:val="20"/>
            </w:rPr>
          </w:rPrChange>
        </w:rPr>
      </w:pPr>
      <w:del w:id="361" w:author="Anuj Rajput" w:date="2024-07-11T16:35:00Z">
        <w:r w:rsidRPr="00311526">
          <w:rPr>
            <w:rFonts w:cstheme="minorHAnsi"/>
            <w:b/>
            <w:sz w:val="20"/>
            <w:szCs w:val="20"/>
            <w:rPrChange w:id="362" w:author="Anuj Rajput" w:date="2024-07-11T16:52:00Z" w16du:dateUtc="2024-07-11T11:22:00Z">
              <w:rPr>
                <w:rFonts w:cstheme="minorHAnsi"/>
                <w:sz w:val="20"/>
                <w:szCs w:val="20"/>
              </w:rPr>
            </w:rPrChange>
          </w:rPr>
          <w:delText>Walkthrough of technical documentation</w:delText>
        </w:r>
        <w:bookmarkStart w:id="363" w:name="_Toc172060284"/>
        <w:bookmarkStart w:id="364" w:name="_Toc172106562"/>
        <w:bookmarkStart w:id="365" w:name="_Toc172106706"/>
        <w:bookmarkStart w:id="366" w:name="_Toc172122328"/>
        <w:bookmarkStart w:id="367" w:name="_Toc172216300"/>
        <w:bookmarkEnd w:id="363"/>
        <w:bookmarkEnd w:id="364"/>
        <w:bookmarkEnd w:id="365"/>
        <w:bookmarkEnd w:id="366"/>
        <w:bookmarkEnd w:id="367"/>
      </w:del>
    </w:p>
    <w:p w14:paraId="11816E92" w14:textId="74EDE512" w:rsidR="001E6777" w:rsidRPr="00311526" w:rsidRDefault="001E6777" w:rsidP="001E6777">
      <w:pPr>
        <w:pStyle w:val="ListParagraph"/>
        <w:ind w:left="360"/>
        <w:jc w:val="both"/>
        <w:rPr>
          <w:del w:id="368" w:author="Anuj Rajput" w:date="2024-07-11T16:35:00Z"/>
          <w:rFonts w:cstheme="minorHAnsi"/>
          <w:b/>
          <w:sz w:val="20"/>
          <w:szCs w:val="20"/>
          <w:rPrChange w:id="369" w:author="Anuj Rajput" w:date="2024-07-11T16:52:00Z" w16du:dateUtc="2024-07-11T11:22:00Z">
            <w:rPr>
              <w:del w:id="370" w:author="Anuj Rajput" w:date="2024-07-11T16:35:00Z"/>
              <w:rFonts w:cstheme="minorHAnsi"/>
              <w:sz w:val="20"/>
              <w:szCs w:val="20"/>
            </w:rPr>
          </w:rPrChange>
        </w:rPr>
      </w:pPr>
      <w:del w:id="371" w:author="Anuj Rajput" w:date="2024-07-11T16:35:00Z">
        <w:r w:rsidRPr="00311526">
          <w:rPr>
            <w:rFonts w:cstheme="minorHAnsi"/>
            <w:b/>
            <w:sz w:val="20"/>
            <w:szCs w:val="20"/>
            <w:rPrChange w:id="372" w:author="Anuj Rajput" w:date="2024-07-11T16:52:00Z" w16du:dateUtc="2024-07-11T11:22:00Z">
              <w:rPr>
                <w:rFonts w:cstheme="minorHAnsi"/>
                <w:sz w:val="20"/>
                <w:szCs w:val="20"/>
              </w:rPr>
            </w:rPrChange>
          </w:rPr>
          <w:delText>&lt;&lt;To Be filled later&gt;&gt;</w:delText>
        </w:r>
        <w:bookmarkStart w:id="373" w:name="_Toc172060285"/>
        <w:bookmarkStart w:id="374" w:name="_Toc172106563"/>
        <w:bookmarkStart w:id="375" w:name="_Toc172106707"/>
        <w:bookmarkStart w:id="376" w:name="_Toc172122329"/>
        <w:bookmarkStart w:id="377" w:name="_Toc172216301"/>
        <w:bookmarkEnd w:id="373"/>
        <w:bookmarkEnd w:id="374"/>
        <w:bookmarkEnd w:id="375"/>
        <w:bookmarkEnd w:id="376"/>
        <w:bookmarkEnd w:id="377"/>
      </w:del>
    </w:p>
    <w:p w14:paraId="31E09A5C" w14:textId="151CACB4" w:rsidR="00EC4F1D" w:rsidRPr="00006DE3" w:rsidRDefault="00EC4F1D" w:rsidP="00EC4F1D">
      <w:pPr>
        <w:pStyle w:val="Heading1"/>
        <w:ind w:left="0"/>
        <w:rPr>
          <w:ins w:id="378" w:author="Anuj Rajput" w:date="2024-07-11T17:25:00Z"/>
          <w:rFonts w:asciiTheme="minorHAnsi" w:hAnsiTheme="minorHAnsi" w:cstheme="minorHAnsi"/>
          <w:lang w:bidi="en-US"/>
        </w:rPr>
      </w:pPr>
      <w:bookmarkStart w:id="379" w:name="_Toc172216302"/>
      <w:ins w:id="380" w:author="Anuj Rajput" w:date="2024-07-11T17:25:00Z">
        <w:r w:rsidRPr="43E481B4">
          <w:rPr>
            <w:rFonts w:asciiTheme="minorHAnsi" w:hAnsiTheme="minorHAnsi" w:cstheme="minorBidi"/>
            <w:lang w:bidi="en-US"/>
          </w:rPr>
          <w:t>Detailed Functionality and Customization</w:t>
        </w:r>
        <w:r>
          <w:rPr>
            <w:rFonts w:asciiTheme="minorHAnsi" w:hAnsiTheme="minorHAnsi" w:cstheme="minorBidi"/>
            <w:lang w:bidi="en-US"/>
          </w:rPr>
          <w:t>s</w:t>
        </w:r>
        <w:bookmarkEnd w:id="379"/>
      </w:ins>
    </w:p>
    <w:p w14:paraId="35C47B04" w14:textId="3163CDC5" w:rsidR="00B11B6A" w:rsidRPr="00006DE3" w:rsidRDefault="00B11B6A" w:rsidP="43E481B4">
      <w:pPr>
        <w:ind w:left="-360"/>
        <w:jc w:val="both"/>
        <w:rPr>
          <w:del w:id="381" w:author="Anuj Rajput" w:date="2024-07-11T17:25:00Z"/>
          <w:sz w:val="20"/>
          <w:szCs w:val="20"/>
          <w:lang w:bidi="en-US"/>
        </w:rPr>
      </w:pPr>
      <w:bookmarkStart w:id="382" w:name="_Toc172060287"/>
      <w:bookmarkStart w:id="383" w:name="_Toc172106565"/>
      <w:bookmarkStart w:id="384" w:name="_Toc172106709"/>
      <w:bookmarkStart w:id="385" w:name="_Toc172122331"/>
      <w:bookmarkStart w:id="386" w:name="_Toc172216303"/>
      <w:bookmarkEnd w:id="382"/>
      <w:bookmarkEnd w:id="383"/>
      <w:bookmarkEnd w:id="384"/>
      <w:bookmarkEnd w:id="385"/>
      <w:bookmarkEnd w:id="386"/>
    </w:p>
    <w:p w14:paraId="7914E96F" w14:textId="686D12D8" w:rsidR="00B11B6A" w:rsidRPr="00006DE3" w:rsidRDefault="00A006F7" w:rsidP="43E481B4">
      <w:pPr>
        <w:pStyle w:val="Heading1"/>
        <w:rPr>
          <w:del w:id="387" w:author="Anuj Rajput" w:date="2024-07-11T17:25:00Z"/>
          <w:rFonts w:asciiTheme="minorHAnsi" w:hAnsiTheme="minorHAnsi" w:cstheme="minorBidi"/>
          <w:lang w:bidi="en-US"/>
        </w:rPr>
      </w:pPr>
      <w:del w:id="388" w:author="Anuj Rajput" w:date="2024-07-11T17:25:00Z">
        <w:r w:rsidRPr="43E481B4">
          <w:rPr>
            <w:rFonts w:asciiTheme="minorHAnsi" w:hAnsiTheme="minorHAnsi" w:cstheme="minorBidi"/>
            <w:lang w:bidi="en-US"/>
          </w:rPr>
          <w:delText>Detailed Functionality, Technical Architecture, Interfaces and Customizations</w:delText>
        </w:r>
        <w:bookmarkStart w:id="389" w:name="_Toc172060288"/>
        <w:bookmarkStart w:id="390" w:name="_Toc172106566"/>
        <w:bookmarkStart w:id="391" w:name="_Toc172106710"/>
        <w:bookmarkStart w:id="392" w:name="_Toc172122332"/>
        <w:bookmarkStart w:id="393" w:name="_Toc172216304"/>
        <w:bookmarkEnd w:id="389"/>
        <w:bookmarkEnd w:id="390"/>
        <w:bookmarkEnd w:id="391"/>
        <w:bookmarkEnd w:id="392"/>
        <w:bookmarkEnd w:id="393"/>
      </w:del>
    </w:p>
    <w:p w14:paraId="30083E55" w14:textId="77777777" w:rsidR="00B11B6A" w:rsidRPr="00006DE3" w:rsidRDefault="00B01357" w:rsidP="00B01357">
      <w:pPr>
        <w:pStyle w:val="Style2"/>
        <w:tabs>
          <w:tab w:val="clear" w:pos="-90"/>
          <w:tab w:val="left" w:pos="0"/>
        </w:tabs>
        <w:ind w:hanging="792"/>
        <w:rPr>
          <w:rFonts w:asciiTheme="minorHAnsi" w:hAnsiTheme="minorHAnsi" w:cstheme="minorHAnsi"/>
          <w:lang w:bidi="en-US"/>
        </w:rPr>
      </w:pPr>
      <w:r w:rsidRPr="00006DE3">
        <w:rPr>
          <w:rFonts w:asciiTheme="minorHAnsi" w:hAnsiTheme="minorHAnsi" w:cstheme="minorHAnsi"/>
          <w:lang w:bidi="en-US"/>
        </w:rPr>
        <w:t xml:space="preserve">    </w:t>
      </w:r>
      <w:bookmarkStart w:id="394" w:name="_Toc172216305"/>
      <w:r w:rsidRPr="00006DE3">
        <w:rPr>
          <w:rFonts w:asciiTheme="minorHAnsi" w:hAnsiTheme="minorHAnsi" w:cstheme="minorHAnsi"/>
          <w:lang w:bidi="en-US"/>
        </w:rPr>
        <w:t>Detailed Functionality</w:t>
      </w:r>
      <w:bookmarkEnd w:id="394"/>
      <w:r w:rsidRPr="00006DE3">
        <w:rPr>
          <w:rFonts w:asciiTheme="minorHAnsi" w:hAnsiTheme="minorHAnsi" w:cstheme="minorHAnsi"/>
          <w:lang w:bidi="en-US"/>
        </w:rPr>
        <w:t xml:space="preserve"> </w:t>
      </w:r>
    </w:p>
    <w:p w14:paraId="27E02AD0" w14:textId="77777777" w:rsidR="00015B2C" w:rsidRDefault="00015B2C" w:rsidP="00015B2C">
      <w:pPr>
        <w:jc w:val="both"/>
        <w:rPr>
          <w:rFonts w:cstheme="minorHAnsi"/>
          <w:b/>
          <w:sz w:val="20"/>
          <w:szCs w:val="20"/>
          <w:lang w:bidi="en-US"/>
        </w:rPr>
      </w:pPr>
    </w:p>
    <w:p w14:paraId="21987DF3" w14:textId="77777777" w:rsidR="00112147" w:rsidRDefault="00015B2C" w:rsidP="00015B2C">
      <w:pPr>
        <w:jc w:val="both"/>
        <w:rPr>
          <w:rFonts w:cstheme="minorHAnsi"/>
          <w:sz w:val="20"/>
          <w:szCs w:val="20"/>
        </w:rPr>
      </w:pPr>
      <w:proofErr w:type="spellStart"/>
      <w:r w:rsidRPr="00015B2C">
        <w:rPr>
          <w:rFonts w:cstheme="minorHAnsi"/>
          <w:sz w:val="20"/>
          <w:szCs w:val="20"/>
        </w:rPr>
        <w:t>Contentful</w:t>
      </w:r>
      <w:proofErr w:type="spellEnd"/>
      <w:r w:rsidRPr="00015B2C">
        <w:rPr>
          <w:rFonts w:cstheme="minorHAnsi"/>
          <w:sz w:val="20"/>
          <w:szCs w:val="20"/>
        </w:rPr>
        <w:t xml:space="preserve"> is a headless Content Management System that allows </w:t>
      </w:r>
      <w:r w:rsidR="00A87E44">
        <w:rPr>
          <w:rFonts w:cstheme="minorHAnsi"/>
          <w:sz w:val="20"/>
          <w:szCs w:val="20"/>
        </w:rPr>
        <w:t xml:space="preserve">users </w:t>
      </w:r>
      <w:r w:rsidRPr="00015B2C">
        <w:rPr>
          <w:rFonts w:cstheme="minorHAnsi"/>
          <w:sz w:val="20"/>
          <w:szCs w:val="20"/>
        </w:rPr>
        <w:t>to create</w:t>
      </w:r>
      <w:r w:rsidR="00C9126D">
        <w:rPr>
          <w:rFonts w:cstheme="minorHAnsi"/>
          <w:sz w:val="20"/>
          <w:szCs w:val="20"/>
        </w:rPr>
        <w:t>, manage</w:t>
      </w:r>
      <w:r w:rsidR="00485601">
        <w:rPr>
          <w:rFonts w:cstheme="minorHAnsi"/>
          <w:sz w:val="20"/>
          <w:szCs w:val="20"/>
        </w:rPr>
        <w:t xml:space="preserve"> and deliver </w:t>
      </w:r>
      <w:r w:rsidR="005650BD">
        <w:rPr>
          <w:rFonts w:cstheme="minorHAnsi"/>
          <w:sz w:val="20"/>
          <w:szCs w:val="20"/>
        </w:rPr>
        <w:t xml:space="preserve">the </w:t>
      </w:r>
      <w:r w:rsidRPr="00015B2C">
        <w:rPr>
          <w:rFonts w:cstheme="minorHAnsi"/>
          <w:sz w:val="20"/>
          <w:szCs w:val="20"/>
        </w:rPr>
        <w:t xml:space="preserve">content </w:t>
      </w:r>
      <w:r w:rsidR="007A7644">
        <w:rPr>
          <w:rFonts w:cstheme="minorHAnsi"/>
          <w:sz w:val="20"/>
          <w:szCs w:val="20"/>
        </w:rPr>
        <w:t xml:space="preserve">to different channels </w:t>
      </w:r>
      <w:r w:rsidR="00952444">
        <w:rPr>
          <w:rFonts w:cstheme="minorHAnsi"/>
          <w:sz w:val="20"/>
          <w:szCs w:val="20"/>
        </w:rPr>
        <w:t xml:space="preserve">such as </w:t>
      </w:r>
      <w:r w:rsidRPr="00015B2C">
        <w:rPr>
          <w:rFonts w:cstheme="minorHAnsi"/>
          <w:sz w:val="20"/>
          <w:szCs w:val="20"/>
        </w:rPr>
        <w:t>website</w:t>
      </w:r>
      <w:r w:rsidR="00952444">
        <w:rPr>
          <w:rFonts w:cstheme="minorHAnsi"/>
          <w:sz w:val="20"/>
          <w:szCs w:val="20"/>
        </w:rPr>
        <w:t>s</w:t>
      </w:r>
      <w:r w:rsidRPr="00015B2C">
        <w:rPr>
          <w:rFonts w:cstheme="minorHAnsi"/>
          <w:sz w:val="20"/>
          <w:szCs w:val="20"/>
        </w:rPr>
        <w:t>, mobile app</w:t>
      </w:r>
      <w:r w:rsidR="00952444">
        <w:rPr>
          <w:rFonts w:cstheme="minorHAnsi"/>
          <w:sz w:val="20"/>
          <w:szCs w:val="20"/>
        </w:rPr>
        <w:t>s</w:t>
      </w:r>
      <w:r w:rsidRPr="00015B2C">
        <w:rPr>
          <w:rFonts w:cstheme="minorHAnsi"/>
          <w:sz w:val="20"/>
          <w:szCs w:val="20"/>
        </w:rPr>
        <w:t>, or any oth</w:t>
      </w:r>
      <w:r>
        <w:rPr>
          <w:rFonts w:cstheme="minorHAnsi"/>
          <w:sz w:val="20"/>
          <w:szCs w:val="20"/>
        </w:rPr>
        <w:t>er device that displays content.</w:t>
      </w:r>
      <w:r w:rsidR="00BB70AB">
        <w:rPr>
          <w:rFonts w:cstheme="minorHAnsi"/>
          <w:sz w:val="20"/>
          <w:szCs w:val="20"/>
        </w:rPr>
        <w:t xml:space="preserve"> </w:t>
      </w:r>
    </w:p>
    <w:p w14:paraId="58A95350" w14:textId="01409ACF" w:rsidR="00015B2C" w:rsidRPr="00015B2C" w:rsidRDefault="00112147" w:rsidP="00015B2C">
      <w:pPr>
        <w:jc w:val="both"/>
        <w:rPr>
          <w:rFonts w:cstheme="minorHAnsi"/>
          <w:sz w:val="20"/>
          <w:szCs w:val="20"/>
        </w:rPr>
      </w:pPr>
      <w:r>
        <w:rPr>
          <w:rFonts w:cstheme="minorHAnsi"/>
          <w:sz w:val="20"/>
          <w:szCs w:val="20"/>
        </w:rPr>
        <w:t xml:space="preserve">The salient features of </w:t>
      </w:r>
      <w:proofErr w:type="spellStart"/>
      <w:r w:rsidR="00BB70AB">
        <w:rPr>
          <w:rFonts w:cstheme="minorHAnsi"/>
          <w:sz w:val="20"/>
          <w:szCs w:val="20"/>
        </w:rPr>
        <w:t>Contentful</w:t>
      </w:r>
      <w:proofErr w:type="spellEnd"/>
      <w:r w:rsidR="00BB70AB">
        <w:rPr>
          <w:rFonts w:cstheme="minorHAnsi"/>
          <w:sz w:val="20"/>
          <w:szCs w:val="20"/>
        </w:rPr>
        <w:t xml:space="preserve"> CMS</w:t>
      </w:r>
      <w:r>
        <w:rPr>
          <w:rFonts w:cstheme="minorHAnsi"/>
          <w:sz w:val="20"/>
          <w:szCs w:val="20"/>
        </w:rPr>
        <w:t>:</w:t>
      </w:r>
      <w:r w:rsidR="00BB70AB">
        <w:rPr>
          <w:rFonts w:cstheme="minorHAnsi"/>
          <w:sz w:val="20"/>
          <w:szCs w:val="20"/>
        </w:rPr>
        <w:t xml:space="preserve"> </w:t>
      </w:r>
    </w:p>
    <w:p w14:paraId="56D35F68" w14:textId="513ABF6E" w:rsidR="00563A08" w:rsidRPr="00563A08" w:rsidRDefault="00112147" w:rsidP="00563A08">
      <w:pPr>
        <w:pStyle w:val="ListParagraph"/>
        <w:numPr>
          <w:ilvl w:val="0"/>
          <w:numId w:val="13"/>
        </w:numPr>
        <w:jc w:val="both"/>
        <w:rPr>
          <w:ins w:id="395" w:author="Anuj Rajput" w:date="2024-07-11T17:22:00Z"/>
          <w:sz w:val="20"/>
          <w:szCs w:val="20"/>
          <w:rPrChange w:id="396" w:author="Anuj Rajput" w:date="2024-07-11T17:22:00Z">
            <w:rPr>
              <w:ins w:id="397" w:author="Anuj Rajput" w:date="2024-07-11T17:22:00Z"/>
              <w:sz w:val="20"/>
              <w:szCs w:val="20"/>
              <w:highlight w:val="cyan"/>
            </w:rPr>
          </w:rPrChange>
        </w:rPr>
      </w:pPr>
      <w:r>
        <w:rPr>
          <w:sz w:val="20"/>
          <w:szCs w:val="20"/>
        </w:rPr>
        <w:t>P</w:t>
      </w:r>
      <w:ins w:id="398" w:author="Anuj Rajput" w:date="2024-07-11T17:22:00Z">
        <w:r w:rsidR="00563A08" w:rsidRPr="00563A08">
          <w:rPr>
            <w:sz w:val="20"/>
            <w:szCs w:val="20"/>
            <w:rPrChange w:id="399" w:author="Anuj Rajput" w:date="2024-07-11T17:22:00Z">
              <w:rPr>
                <w:sz w:val="20"/>
                <w:szCs w:val="20"/>
                <w:highlight w:val="cyan"/>
              </w:rPr>
            </w:rPrChange>
          </w:rPr>
          <w:t xml:space="preserve">rovides a flexible platform for managing content centrally and delivering it across various channels (websites, mobile apps, IoT devices) through </w:t>
        </w:r>
        <w:proofErr w:type="spellStart"/>
        <w:r w:rsidR="00563A08" w:rsidRPr="00563A08">
          <w:rPr>
            <w:sz w:val="20"/>
            <w:szCs w:val="20"/>
            <w:rPrChange w:id="400" w:author="Anuj Rajput" w:date="2024-07-11T17:22:00Z">
              <w:rPr>
                <w:sz w:val="20"/>
                <w:szCs w:val="20"/>
                <w:highlight w:val="cyan"/>
              </w:rPr>
            </w:rPrChange>
          </w:rPr>
          <w:t>GraphQL</w:t>
        </w:r>
        <w:proofErr w:type="spellEnd"/>
        <w:r w:rsidR="00563A08" w:rsidRPr="00563A08">
          <w:rPr>
            <w:sz w:val="20"/>
            <w:szCs w:val="20"/>
            <w:rPrChange w:id="401" w:author="Anuj Rajput" w:date="2024-07-11T17:22:00Z">
              <w:rPr>
                <w:sz w:val="20"/>
                <w:szCs w:val="20"/>
                <w:highlight w:val="cyan"/>
              </w:rPr>
            </w:rPrChange>
          </w:rPr>
          <w:t xml:space="preserve"> API</w:t>
        </w:r>
      </w:ins>
      <w:r w:rsidR="007023F3">
        <w:rPr>
          <w:sz w:val="20"/>
          <w:szCs w:val="20"/>
        </w:rPr>
        <w:t>s</w:t>
      </w:r>
      <w:ins w:id="402" w:author="Anuj Rajput" w:date="2024-07-11T17:22:00Z">
        <w:r w:rsidR="00563A08" w:rsidRPr="00563A08">
          <w:rPr>
            <w:sz w:val="20"/>
            <w:szCs w:val="20"/>
            <w:rPrChange w:id="403" w:author="Anuj Rajput" w:date="2024-07-11T17:22:00Z">
              <w:rPr>
                <w:sz w:val="20"/>
                <w:szCs w:val="20"/>
                <w:highlight w:val="cyan"/>
              </w:rPr>
            </w:rPrChange>
          </w:rPr>
          <w:t>.</w:t>
        </w:r>
        <w:r w:rsidR="00563A08" w:rsidRPr="00563A08">
          <w:rPr>
            <w:sz w:val="20"/>
            <w:szCs w:val="20"/>
          </w:rPr>
          <w:t xml:space="preserve">                 </w:t>
        </w:r>
      </w:ins>
    </w:p>
    <w:p w14:paraId="060007FB" w14:textId="6CE9F929" w:rsidR="00563A08" w:rsidRPr="00563A08" w:rsidRDefault="007023F3" w:rsidP="00563A08">
      <w:pPr>
        <w:pStyle w:val="ListParagraph"/>
        <w:numPr>
          <w:ilvl w:val="0"/>
          <w:numId w:val="13"/>
        </w:numPr>
        <w:jc w:val="both"/>
        <w:rPr>
          <w:ins w:id="404" w:author="Anuj Rajput" w:date="2024-07-11T17:22:00Z"/>
          <w:sz w:val="20"/>
          <w:szCs w:val="20"/>
          <w:rPrChange w:id="405" w:author="Anuj Rajput" w:date="2024-07-11T17:22:00Z">
            <w:rPr>
              <w:ins w:id="406" w:author="Anuj Rajput" w:date="2024-07-11T17:22:00Z"/>
              <w:sz w:val="20"/>
              <w:szCs w:val="20"/>
              <w:highlight w:val="cyan"/>
            </w:rPr>
          </w:rPrChange>
        </w:rPr>
      </w:pPr>
      <w:r>
        <w:rPr>
          <w:sz w:val="20"/>
          <w:szCs w:val="20"/>
        </w:rPr>
        <w:t>T</w:t>
      </w:r>
      <w:ins w:id="407" w:author="Anuj Rajput" w:date="2024-07-11T17:22:00Z">
        <w:r w:rsidR="00563A08" w:rsidRPr="00563A08">
          <w:rPr>
            <w:sz w:val="20"/>
            <w:szCs w:val="20"/>
            <w:rPrChange w:id="408" w:author="Anuj Rajput" w:date="2024-07-11T17:22:00Z">
              <w:rPr>
                <w:sz w:val="20"/>
                <w:szCs w:val="20"/>
                <w:highlight w:val="cyan"/>
              </w:rPr>
            </w:rPrChange>
          </w:rPr>
          <w:t>o design and manage content models</w:t>
        </w:r>
      </w:ins>
      <w:r>
        <w:rPr>
          <w:sz w:val="20"/>
          <w:szCs w:val="20"/>
        </w:rPr>
        <w:t xml:space="preserve"> as templates </w:t>
      </w:r>
      <w:r w:rsidR="001C7C5E">
        <w:rPr>
          <w:sz w:val="20"/>
          <w:szCs w:val="20"/>
        </w:rPr>
        <w:t>for content entries</w:t>
      </w:r>
      <w:ins w:id="409" w:author="Anuj Rajput" w:date="2024-07-11T17:22:00Z">
        <w:r w:rsidR="00563A08" w:rsidRPr="00563A08">
          <w:rPr>
            <w:sz w:val="20"/>
            <w:szCs w:val="20"/>
          </w:rPr>
          <w:t xml:space="preserve">                                                     </w:t>
        </w:r>
      </w:ins>
    </w:p>
    <w:p w14:paraId="4A3ECA93" w14:textId="500CF4EB" w:rsidR="00563A08" w:rsidRPr="00563A08" w:rsidRDefault="001C7C5E" w:rsidP="00563A08">
      <w:pPr>
        <w:pStyle w:val="ListParagraph"/>
        <w:numPr>
          <w:ilvl w:val="0"/>
          <w:numId w:val="13"/>
        </w:numPr>
        <w:jc w:val="both"/>
        <w:rPr>
          <w:ins w:id="410" w:author="Anuj Rajput" w:date="2024-07-11T17:22:00Z"/>
          <w:sz w:val="20"/>
          <w:szCs w:val="20"/>
          <w:rPrChange w:id="411" w:author="Anuj Rajput" w:date="2024-07-11T17:22:00Z">
            <w:rPr>
              <w:ins w:id="412" w:author="Anuj Rajput" w:date="2024-07-11T17:22:00Z"/>
              <w:sz w:val="20"/>
              <w:szCs w:val="20"/>
              <w:highlight w:val="cyan"/>
            </w:rPr>
          </w:rPrChange>
        </w:rPr>
      </w:pPr>
      <w:r>
        <w:rPr>
          <w:sz w:val="20"/>
          <w:szCs w:val="20"/>
        </w:rPr>
        <w:t>T</w:t>
      </w:r>
      <w:ins w:id="413" w:author="Anuj Rajput" w:date="2024-07-11T17:22:00Z">
        <w:r w:rsidR="00563A08" w:rsidRPr="00563A08">
          <w:rPr>
            <w:sz w:val="20"/>
            <w:szCs w:val="20"/>
            <w:rPrChange w:id="414" w:author="Anuj Rajput" w:date="2024-07-11T17:22:00Z">
              <w:rPr>
                <w:sz w:val="20"/>
                <w:szCs w:val="20"/>
                <w:highlight w:val="cyan"/>
              </w:rPr>
            </w:rPrChange>
          </w:rPr>
          <w:t>o organize and manage content within spaces and environments.</w:t>
        </w:r>
        <w:r w:rsidR="00563A08" w:rsidRPr="00563A08">
          <w:rPr>
            <w:sz w:val="20"/>
            <w:szCs w:val="20"/>
          </w:rPr>
          <w:t xml:space="preserve">    </w:t>
        </w:r>
      </w:ins>
    </w:p>
    <w:p w14:paraId="65EE518D" w14:textId="4C3144F5" w:rsidR="00563A08" w:rsidRDefault="000D5BD0" w:rsidP="00563A08">
      <w:pPr>
        <w:pStyle w:val="ListParagraph"/>
        <w:numPr>
          <w:ilvl w:val="0"/>
          <w:numId w:val="13"/>
        </w:numPr>
        <w:jc w:val="both"/>
        <w:rPr>
          <w:ins w:id="415" w:author="Anuj Rajput" w:date="2024-07-11T17:22:00Z"/>
          <w:sz w:val="20"/>
          <w:szCs w:val="20"/>
        </w:rPr>
      </w:pPr>
      <w:r>
        <w:rPr>
          <w:sz w:val="20"/>
          <w:szCs w:val="20"/>
        </w:rPr>
        <w:t>T</w:t>
      </w:r>
      <w:ins w:id="416" w:author="Anuj Rajput" w:date="2024-07-11T17:22:00Z">
        <w:r w:rsidR="00563A08" w:rsidRPr="00563A08">
          <w:rPr>
            <w:sz w:val="20"/>
            <w:szCs w:val="20"/>
            <w:rPrChange w:id="417" w:author="Anuj Rajput" w:date="2024-07-11T17:22:00Z">
              <w:rPr>
                <w:sz w:val="20"/>
                <w:szCs w:val="20"/>
                <w:highlight w:val="cyan"/>
              </w:rPr>
            </w:rPrChange>
          </w:rPr>
          <w:t>o define and configure content types and fields.</w:t>
        </w:r>
        <w:r w:rsidR="00563A08" w:rsidRPr="00563A08">
          <w:rPr>
            <w:sz w:val="20"/>
            <w:szCs w:val="20"/>
          </w:rPr>
          <w:t xml:space="preserve">  </w:t>
        </w:r>
      </w:ins>
    </w:p>
    <w:p w14:paraId="3304DA90" w14:textId="77777777" w:rsidR="00BA3426" w:rsidRDefault="00BA3426" w:rsidP="00BA3426">
      <w:pPr>
        <w:pStyle w:val="ListParagraph"/>
        <w:numPr>
          <w:ilvl w:val="0"/>
          <w:numId w:val="13"/>
        </w:numPr>
        <w:jc w:val="both"/>
        <w:rPr>
          <w:sz w:val="20"/>
          <w:szCs w:val="20"/>
        </w:rPr>
      </w:pPr>
      <w:r>
        <w:rPr>
          <w:sz w:val="20"/>
          <w:szCs w:val="20"/>
        </w:rPr>
        <w:t>E</w:t>
      </w:r>
      <w:r w:rsidRPr="00765A26">
        <w:rPr>
          <w:sz w:val="20"/>
          <w:szCs w:val="20"/>
        </w:rPr>
        <w:t xml:space="preserve">nables teams to unify content in a single hub, structure it for use in any digital channel, and </w:t>
      </w:r>
    </w:p>
    <w:p w14:paraId="5C41A5B2" w14:textId="77777777" w:rsidR="00BA3426" w:rsidRPr="00765A26" w:rsidRDefault="00BA3426" w:rsidP="00BA3426">
      <w:pPr>
        <w:pStyle w:val="ListParagraph"/>
        <w:numPr>
          <w:ilvl w:val="0"/>
          <w:numId w:val="13"/>
        </w:numPr>
        <w:jc w:val="both"/>
        <w:rPr>
          <w:sz w:val="20"/>
          <w:szCs w:val="20"/>
        </w:rPr>
      </w:pPr>
      <w:r>
        <w:rPr>
          <w:sz w:val="20"/>
          <w:szCs w:val="20"/>
        </w:rPr>
        <w:t>I</w:t>
      </w:r>
      <w:r w:rsidRPr="00765A26">
        <w:rPr>
          <w:sz w:val="20"/>
          <w:szCs w:val="20"/>
        </w:rPr>
        <w:t xml:space="preserve">ntegrates with hundreds of other tools through open APIs and an app framework. </w:t>
      </w:r>
    </w:p>
    <w:p w14:paraId="5D7E8045" w14:textId="77777777" w:rsidR="00BA3426" w:rsidRDefault="00BA3426" w:rsidP="00BA3426">
      <w:pPr>
        <w:pStyle w:val="ListParagraph"/>
        <w:numPr>
          <w:ilvl w:val="0"/>
          <w:numId w:val="13"/>
        </w:numPr>
        <w:jc w:val="both"/>
        <w:rPr>
          <w:sz w:val="20"/>
          <w:szCs w:val="20"/>
        </w:rPr>
      </w:pPr>
      <w:r>
        <w:rPr>
          <w:sz w:val="20"/>
          <w:szCs w:val="20"/>
        </w:rPr>
        <w:t>D</w:t>
      </w:r>
      <w:r w:rsidRPr="00765A26">
        <w:rPr>
          <w:sz w:val="20"/>
          <w:szCs w:val="20"/>
        </w:rPr>
        <w:t>ecoupled architecture and agile workflows to reduce time to market and increase ROI by extending the value of existing investments</w:t>
      </w:r>
    </w:p>
    <w:p w14:paraId="590BB267" w14:textId="77777777" w:rsidR="00BA3426" w:rsidRPr="00DD2141" w:rsidRDefault="00BA3426" w:rsidP="00BA3426">
      <w:pPr>
        <w:pStyle w:val="ListParagraph"/>
        <w:numPr>
          <w:ilvl w:val="0"/>
          <w:numId w:val="13"/>
        </w:numPr>
        <w:jc w:val="both"/>
        <w:rPr>
          <w:sz w:val="20"/>
          <w:szCs w:val="20"/>
        </w:rPr>
      </w:pPr>
      <w:r w:rsidRPr="00DD2141">
        <w:rPr>
          <w:sz w:val="20"/>
          <w:szCs w:val="20"/>
        </w:rPr>
        <w:t xml:space="preserve">RESTful &amp; </w:t>
      </w:r>
      <w:proofErr w:type="spellStart"/>
      <w:r w:rsidRPr="00DD2141">
        <w:rPr>
          <w:sz w:val="20"/>
          <w:szCs w:val="20"/>
        </w:rPr>
        <w:t>GraphQL</w:t>
      </w:r>
      <w:proofErr w:type="spellEnd"/>
      <w:r w:rsidRPr="00DD2141">
        <w:rPr>
          <w:sz w:val="20"/>
          <w:szCs w:val="20"/>
        </w:rPr>
        <w:t xml:space="preserve"> APIs with Global CDNs</w:t>
      </w:r>
    </w:p>
    <w:p w14:paraId="30C8035E" w14:textId="0D1F6360" w:rsidR="00BA3426" w:rsidRPr="00DD2141" w:rsidRDefault="00BA3426" w:rsidP="00BA3426">
      <w:pPr>
        <w:pStyle w:val="ListParagraph"/>
        <w:numPr>
          <w:ilvl w:val="0"/>
          <w:numId w:val="13"/>
        </w:numPr>
        <w:jc w:val="both"/>
        <w:rPr>
          <w:sz w:val="20"/>
          <w:szCs w:val="20"/>
        </w:rPr>
      </w:pPr>
      <w:r w:rsidRPr="00DD2141">
        <w:rPr>
          <w:sz w:val="20"/>
          <w:szCs w:val="20"/>
        </w:rPr>
        <w:t>Dedicated API endpoints for writing, previewing, and delivering content</w:t>
      </w:r>
    </w:p>
    <w:p w14:paraId="043600D9" w14:textId="08340629" w:rsidR="00BA3426" w:rsidRPr="00DD2141" w:rsidRDefault="00BA3426" w:rsidP="00BA3426">
      <w:pPr>
        <w:pStyle w:val="ListParagraph"/>
        <w:numPr>
          <w:ilvl w:val="0"/>
          <w:numId w:val="13"/>
        </w:numPr>
        <w:jc w:val="both"/>
        <w:rPr>
          <w:sz w:val="20"/>
          <w:szCs w:val="20"/>
        </w:rPr>
      </w:pPr>
      <w:r w:rsidRPr="00DD2141">
        <w:rPr>
          <w:sz w:val="20"/>
          <w:szCs w:val="20"/>
        </w:rPr>
        <w:t xml:space="preserve">Language and framework agnostic with </w:t>
      </w:r>
      <w:r>
        <w:rPr>
          <w:sz w:val="20"/>
          <w:szCs w:val="20"/>
        </w:rPr>
        <w:t>specific</w:t>
      </w:r>
      <w:r w:rsidRPr="00DD2141">
        <w:rPr>
          <w:sz w:val="20"/>
          <w:szCs w:val="20"/>
        </w:rPr>
        <w:t xml:space="preserve"> SDKs</w:t>
      </w:r>
    </w:p>
    <w:p w14:paraId="26CB3430" w14:textId="4EDD13C8" w:rsidR="00BA3426" w:rsidRPr="00DD2141" w:rsidRDefault="00BA3426" w:rsidP="00BA3426">
      <w:pPr>
        <w:pStyle w:val="ListParagraph"/>
        <w:numPr>
          <w:ilvl w:val="0"/>
          <w:numId w:val="13"/>
        </w:numPr>
        <w:jc w:val="both"/>
        <w:rPr>
          <w:sz w:val="20"/>
          <w:szCs w:val="20"/>
        </w:rPr>
      </w:pPr>
      <w:r w:rsidRPr="00DD2141">
        <w:rPr>
          <w:sz w:val="20"/>
          <w:szCs w:val="20"/>
        </w:rPr>
        <w:t>Powerful app framework with open-source editors and design system</w:t>
      </w:r>
    </w:p>
    <w:p w14:paraId="5C9DE77C" w14:textId="124CC50A" w:rsidR="00BA3426" w:rsidRPr="00DD2141" w:rsidRDefault="00BA3426" w:rsidP="00BA3426">
      <w:pPr>
        <w:pStyle w:val="ListParagraph"/>
        <w:numPr>
          <w:ilvl w:val="0"/>
          <w:numId w:val="13"/>
        </w:numPr>
        <w:jc w:val="both"/>
        <w:rPr>
          <w:sz w:val="20"/>
          <w:szCs w:val="20"/>
        </w:rPr>
      </w:pPr>
      <w:r w:rsidRPr="00DD2141">
        <w:rPr>
          <w:sz w:val="20"/>
          <w:szCs w:val="20"/>
        </w:rPr>
        <w:t xml:space="preserve">Fully customizable content structure and </w:t>
      </w:r>
      <w:r>
        <w:rPr>
          <w:sz w:val="20"/>
          <w:szCs w:val="20"/>
        </w:rPr>
        <w:t xml:space="preserve">UI to </w:t>
      </w:r>
      <w:r w:rsidRPr="00DD2141">
        <w:rPr>
          <w:sz w:val="20"/>
          <w:szCs w:val="20"/>
        </w:rPr>
        <w:t>manage</w:t>
      </w:r>
      <w:r>
        <w:rPr>
          <w:sz w:val="20"/>
          <w:szCs w:val="20"/>
        </w:rPr>
        <w:t xml:space="preserve"> it</w:t>
      </w:r>
    </w:p>
    <w:p w14:paraId="30C655EA" w14:textId="262FBAE5" w:rsidR="00BA3426" w:rsidRPr="00DD2141" w:rsidRDefault="00BA3426" w:rsidP="00BA3426">
      <w:pPr>
        <w:pStyle w:val="ListParagraph"/>
        <w:numPr>
          <w:ilvl w:val="0"/>
          <w:numId w:val="13"/>
        </w:numPr>
        <w:jc w:val="both"/>
        <w:rPr>
          <w:sz w:val="20"/>
          <w:szCs w:val="20"/>
        </w:rPr>
      </w:pPr>
      <w:r w:rsidRPr="00DD2141">
        <w:rPr>
          <w:sz w:val="20"/>
          <w:szCs w:val="20"/>
        </w:rPr>
        <w:t>Scheduled publishing, teams, tasks &amp; comments</w:t>
      </w:r>
    </w:p>
    <w:p w14:paraId="43DAD1FE" w14:textId="1021A7C1" w:rsidR="00BA3426" w:rsidRPr="00DD2141" w:rsidRDefault="00BA3426" w:rsidP="00BA3426">
      <w:pPr>
        <w:pStyle w:val="ListParagraph"/>
        <w:numPr>
          <w:ilvl w:val="0"/>
          <w:numId w:val="13"/>
        </w:numPr>
        <w:jc w:val="both"/>
        <w:rPr>
          <w:sz w:val="20"/>
          <w:szCs w:val="20"/>
        </w:rPr>
      </w:pPr>
      <w:r w:rsidRPr="00DD2141">
        <w:rPr>
          <w:sz w:val="20"/>
          <w:szCs w:val="20"/>
        </w:rPr>
        <w:t>Localization with fallbacks</w:t>
      </w:r>
    </w:p>
    <w:p w14:paraId="494226B4" w14:textId="3EFBD953" w:rsidR="00184593" w:rsidRPr="00006DE3" w:rsidRDefault="00015B2C">
      <w:pPr>
        <w:rPr>
          <w:del w:id="418" w:author="Anuj Rajput" w:date="2024-07-11T17:21:00Z"/>
          <w:rFonts w:cstheme="minorHAnsi"/>
          <w:sz w:val="20"/>
          <w:szCs w:val="20"/>
          <w:lang w:bidi="en-US"/>
        </w:rPr>
        <w:pPrChange w:id="419" w:author="Anuj Rajput" w:date="2024-07-11T17:23:00Z" w16du:dateUtc="2024-07-11T11:53:00Z">
          <w:pPr>
            <w:pStyle w:val="ListParagraph"/>
            <w:numPr>
              <w:numId w:val="13"/>
            </w:numPr>
            <w:ind w:left="360" w:hanging="360"/>
          </w:pPr>
        </w:pPrChange>
      </w:pPr>
      <w:del w:id="420" w:author="Anuj Rajput" w:date="2024-07-11T17:21:00Z">
        <w:r>
          <w:rPr>
            <w:rFonts w:cstheme="minorHAnsi"/>
            <w:sz w:val="20"/>
            <w:szCs w:val="20"/>
            <w:lang w:bidi="en-US"/>
          </w:rPr>
          <w:lastRenderedPageBreak/>
          <w:delText>&lt;&lt;&lt;&lt;&lt;&lt;</w:delText>
        </w:r>
        <w:r w:rsidR="00184593" w:rsidRPr="00006DE3">
          <w:rPr>
            <w:rFonts w:cstheme="minorHAnsi"/>
            <w:sz w:val="20"/>
            <w:szCs w:val="20"/>
            <w:lang w:bidi="en-US"/>
          </w:rPr>
          <w:delText>Understanding the business functionality of application including application features, process flow (inbound/outbound), reports and overall functional specifications</w:delText>
        </w:r>
      </w:del>
    </w:p>
    <w:p w14:paraId="09D3A129" w14:textId="77777777" w:rsidR="00184593" w:rsidRPr="00563A08" w:rsidRDefault="00184593">
      <w:pPr>
        <w:rPr>
          <w:del w:id="421" w:author="Anuj Rajput" w:date="2024-07-11T17:21:00Z"/>
          <w:lang w:bidi="en-US"/>
        </w:rPr>
        <w:pPrChange w:id="422" w:author="Anuj Rajput" w:date="2024-07-11T17:23:00Z" w16du:dateUtc="2024-07-11T11:53:00Z">
          <w:pPr>
            <w:pStyle w:val="ListParagraph"/>
            <w:numPr>
              <w:numId w:val="13"/>
            </w:numPr>
            <w:ind w:left="360" w:hanging="360"/>
          </w:pPr>
        </w:pPrChange>
      </w:pPr>
      <w:del w:id="423" w:author="Anuj Rajput" w:date="2024-07-11T17:21:00Z">
        <w:r w:rsidRPr="00563A08">
          <w:rPr>
            <w:lang w:bidi="en-US"/>
          </w:rPr>
          <w:delText>Understanding of customizations</w:delText>
        </w:r>
      </w:del>
    </w:p>
    <w:p w14:paraId="16DA463D" w14:textId="77777777" w:rsidR="00B11B6A" w:rsidRPr="00006DE3" w:rsidRDefault="00184593">
      <w:pPr>
        <w:rPr>
          <w:del w:id="424" w:author="Anuj Rajput" w:date="2024-07-11T17:21:00Z"/>
          <w:lang w:bidi="en-US"/>
        </w:rPr>
        <w:pPrChange w:id="425" w:author="Anuj Rajput" w:date="2024-07-11T17:23:00Z" w16du:dateUtc="2024-07-11T11:53:00Z">
          <w:pPr>
            <w:pStyle w:val="ListParagraph"/>
            <w:numPr>
              <w:numId w:val="13"/>
            </w:numPr>
            <w:ind w:left="360" w:hanging="360"/>
          </w:pPr>
        </w:pPrChange>
      </w:pPr>
      <w:del w:id="426" w:author="Anuj Rajput" w:date="2024-07-11T17:21:00Z">
        <w:r w:rsidRPr="00006DE3">
          <w:rPr>
            <w:lang w:bidi="en-US"/>
          </w:rPr>
          <w:delText>Understanding of reports created within the application</w:delText>
        </w:r>
      </w:del>
    </w:p>
    <w:p w14:paraId="4EC5494F" w14:textId="21ACF0A8" w:rsidR="00F64E43" w:rsidRPr="00006DE3" w:rsidRDefault="00F64E43">
      <w:pPr>
        <w:rPr>
          <w:del w:id="427" w:author="Anuj Rajput" w:date="2024-07-11T17:21:00Z"/>
          <w:lang w:bidi="en-US"/>
        </w:rPr>
        <w:pPrChange w:id="428" w:author="Anuj Rajput" w:date="2024-07-11T17:23:00Z" w16du:dateUtc="2024-07-11T11:53:00Z">
          <w:pPr>
            <w:pStyle w:val="ListParagraph"/>
            <w:numPr>
              <w:numId w:val="13"/>
            </w:numPr>
            <w:ind w:left="360" w:hanging="360"/>
          </w:pPr>
        </w:pPrChange>
      </w:pPr>
      <w:del w:id="429" w:author="Anuj Rajput" w:date="2024-07-11T17:21:00Z">
        <w:r w:rsidRPr="00006DE3">
          <w:delText>Any other important area covered as part of KT</w:delText>
        </w:r>
        <w:r w:rsidR="00015B2C">
          <w:delText>&gt;&gt;&gt;&gt;&gt;&gt;&gt;&gt;</w:delText>
        </w:r>
      </w:del>
    </w:p>
    <w:p w14:paraId="74A31036" w14:textId="77777777" w:rsidR="00B11B6A" w:rsidRPr="00006DE3" w:rsidRDefault="00B11B6A">
      <w:pPr>
        <w:rPr>
          <w:del w:id="430" w:author="Anuj Rajput" w:date="2024-07-11T17:21:00Z"/>
          <w:lang w:bidi="en-US"/>
        </w:rPr>
        <w:pPrChange w:id="431" w:author="Anuj Rajput" w:date="2024-07-11T17:23:00Z" w16du:dateUtc="2024-07-11T11:53:00Z">
          <w:pPr>
            <w:spacing w:after="0"/>
            <w:ind w:left="-360"/>
          </w:pPr>
        </w:pPrChange>
      </w:pPr>
    </w:p>
    <w:p w14:paraId="337556F6" w14:textId="15575913" w:rsidR="007D2B14" w:rsidRPr="007D2B14" w:rsidRDefault="007D2B14">
      <w:pPr>
        <w:rPr>
          <w:del w:id="432" w:author="Anuj Rajput" w:date="2024-07-11T17:21:00Z"/>
          <w:lang w:bidi="en-US"/>
        </w:rPr>
        <w:pPrChange w:id="433" w:author="Anuj Rajput" w:date="2024-07-11T17:23:00Z" w16du:dateUtc="2024-07-11T11:53:00Z">
          <w:pPr>
            <w:ind w:left="-360"/>
          </w:pPr>
        </w:pPrChange>
      </w:pPr>
    </w:p>
    <w:p w14:paraId="3DCED758" w14:textId="0D1388AC" w:rsidR="43E481B4" w:rsidRDefault="43E481B4" w:rsidP="43E481B4">
      <w:pPr>
        <w:rPr>
          <w:del w:id="434" w:author="Anuj Rajput" w:date="2024-07-11T17:21:00Z"/>
          <w:rFonts w:ascii="Segoe UI" w:hAnsi="Segoe UI" w:cs="Segoe UI"/>
          <w:sz w:val="18"/>
          <w:szCs w:val="18"/>
        </w:rPr>
      </w:pPr>
    </w:p>
    <w:p w14:paraId="172FE816" w14:textId="77777777" w:rsidR="00184593" w:rsidRPr="00006DE3" w:rsidRDefault="00184593">
      <w:pPr>
        <w:rPr>
          <w:del w:id="435" w:author="Anuj Rajput" w:date="2024-07-11T17:21:00Z"/>
          <w:lang w:bidi="en-US"/>
        </w:rPr>
        <w:pPrChange w:id="436" w:author="Anuj Rajput" w:date="2024-07-11T17:23:00Z" w16du:dateUtc="2024-07-11T11:53:00Z">
          <w:pPr>
            <w:pStyle w:val="ListParagraph"/>
            <w:numPr>
              <w:numId w:val="14"/>
            </w:numPr>
            <w:spacing w:after="0" w:line="240" w:lineRule="auto"/>
            <w:ind w:hanging="360"/>
          </w:pPr>
        </w:pPrChange>
      </w:pPr>
      <w:del w:id="437" w:author="Anuj Rajput" w:date="2024-07-11T17:21:00Z">
        <w:r w:rsidRPr="00006DE3">
          <w:rPr>
            <w:lang w:bidi="en-US"/>
          </w:rPr>
          <w:delText>Awareness of software and license details</w:delText>
        </w:r>
      </w:del>
    </w:p>
    <w:p w14:paraId="15ABBF21" w14:textId="77777777" w:rsidR="00184593" w:rsidRPr="00006DE3" w:rsidRDefault="00184593">
      <w:pPr>
        <w:rPr>
          <w:del w:id="438" w:author="Anuj Rajput" w:date="2024-07-11T17:21:00Z"/>
          <w:lang w:bidi="en-US"/>
        </w:rPr>
        <w:pPrChange w:id="439" w:author="Anuj Rajput" w:date="2024-07-11T17:23:00Z" w16du:dateUtc="2024-07-11T11:53:00Z">
          <w:pPr>
            <w:spacing w:after="0" w:line="240" w:lineRule="auto"/>
          </w:pPr>
        </w:pPrChange>
      </w:pPr>
    </w:p>
    <w:p w14:paraId="78D0125A" w14:textId="77777777" w:rsidR="002601A5" w:rsidRDefault="009E5E7B">
      <w:pPr>
        <w:rPr>
          <w:del w:id="440" w:author="Anuj Rajput" w:date="2024-07-11T17:21:00Z"/>
          <w:lang w:bidi="en-US"/>
        </w:rPr>
        <w:pPrChange w:id="441" w:author="Anuj Rajput" w:date="2024-07-11T17:23:00Z" w16du:dateUtc="2024-07-11T11:53:00Z">
          <w:pPr>
            <w:spacing w:after="0" w:line="240" w:lineRule="auto"/>
          </w:pPr>
        </w:pPrChange>
      </w:pPr>
      <w:del w:id="442" w:author="Anuj Rajput" w:date="2024-07-11T17:21:00Z">
        <w:r w:rsidRPr="00006DE3">
          <w:rPr>
            <w:lang w:bidi="en-US"/>
          </w:rPr>
          <w:delText>Tools required to support:</w:delText>
        </w:r>
      </w:del>
    </w:p>
    <w:p w14:paraId="5CFC7C3B" w14:textId="77777777" w:rsidR="00411A4C" w:rsidRPr="00006DE3" w:rsidRDefault="00674038" w:rsidP="00674038">
      <w:pPr>
        <w:spacing w:after="0" w:line="240" w:lineRule="auto"/>
        <w:rPr>
          <w:del w:id="443" w:author="Anuj Rajput" w:date="2024-07-11T17:21:00Z"/>
          <w:rFonts w:cstheme="minorHAnsi"/>
          <w:sz w:val="20"/>
          <w:szCs w:val="20"/>
          <w:lang w:bidi="en-US"/>
        </w:rPr>
      </w:pPr>
      <w:del w:id="444" w:author="Anuj Rajput" w:date="2024-07-11T17:21:00Z">
        <w:r w:rsidRPr="00006DE3">
          <w:rPr>
            <w:rFonts w:cstheme="minorHAnsi"/>
            <w:sz w:val="20"/>
            <w:szCs w:val="20"/>
            <w:lang w:bidi="en-US"/>
          </w:rPr>
          <w:delText>Following table lists the name of the various environments for &lt;&lt;application name&gt;&gt;</w:delText>
        </w:r>
        <w:r w:rsidR="00587113" w:rsidRPr="00006DE3">
          <w:rPr>
            <w:rFonts w:cstheme="minorHAnsi"/>
            <w:sz w:val="20"/>
            <w:szCs w:val="20"/>
            <w:lang w:bidi="en-US"/>
          </w:rPr>
          <w:delText xml:space="preserve"> (including database related)</w:delText>
        </w:r>
        <w:r w:rsidRPr="00006DE3">
          <w:rPr>
            <w:rFonts w:cstheme="minorHAnsi"/>
            <w:sz w:val="20"/>
            <w:szCs w:val="20"/>
            <w:lang w:bidi="en-US"/>
          </w:rPr>
          <w:delText xml:space="preserve"> and the name of contact person in case of any issue or access request related to the environment</w:delText>
        </w:r>
      </w:del>
    </w:p>
    <w:p w14:paraId="5D36D58C" w14:textId="77777777" w:rsidR="00411A4C" w:rsidRPr="00006DE3" w:rsidRDefault="00411A4C" w:rsidP="00674038">
      <w:pPr>
        <w:spacing w:after="0" w:line="240" w:lineRule="auto"/>
        <w:rPr>
          <w:del w:id="445" w:author="Anuj Rajput" w:date="2024-07-11T17:20:00Z"/>
          <w:rFonts w:cstheme="minorHAnsi"/>
          <w:sz w:val="20"/>
          <w:szCs w:val="20"/>
          <w:lang w:bidi="en-US"/>
        </w:rPr>
      </w:pPr>
    </w:p>
    <w:p w14:paraId="1BAB4E34" w14:textId="77777777" w:rsidR="00411A4C" w:rsidRPr="00006DE3" w:rsidRDefault="00411A4C" w:rsidP="00411A4C">
      <w:pPr>
        <w:spacing w:after="0" w:line="240" w:lineRule="auto"/>
        <w:rPr>
          <w:del w:id="446" w:author="Anuj Rajput" w:date="2024-07-11T17:20:00Z"/>
          <w:rFonts w:cstheme="minorHAnsi"/>
          <w:sz w:val="20"/>
          <w:szCs w:val="20"/>
          <w:lang w:bidi="en-US"/>
        </w:rPr>
      </w:pPr>
    </w:p>
    <w:p w14:paraId="276F6B63" w14:textId="77777777" w:rsidR="00674038" w:rsidRPr="00006DE3" w:rsidRDefault="00674038" w:rsidP="00674038">
      <w:pPr>
        <w:spacing w:after="0" w:line="240" w:lineRule="auto"/>
        <w:rPr>
          <w:del w:id="447" w:author="Anuj Rajput" w:date="2024-07-11T17:20:00Z"/>
          <w:rFonts w:cstheme="minorHAnsi"/>
          <w:b/>
          <w:sz w:val="20"/>
          <w:szCs w:val="20"/>
          <w:lang w:bidi="en-US"/>
        </w:rPr>
      </w:pPr>
    </w:p>
    <w:p w14:paraId="787772A1" w14:textId="77777777" w:rsidR="00F47A46" w:rsidRPr="00006DE3" w:rsidRDefault="00F47A46">
      <w:pPr>
        <w:rPr>
          <w:del w:id="448" w:author="Anuj Rajput" w:date="2024-07-11T17:20:00Z"/>
          <w:rFonts w:cstheme="minorHAnsi"/>
          <w:b/>
          <w:sz w:val="20"/>
          <w:szCs w:val="20"/>
          <w:lang w:bidi="en-US"/>
        </w:rPr>
      </w:pPr>
      <w:del w:id="449" w:author="Anuj Rajput" w:date="2024-07-11T17:20:00Z">
        <w:r w:rsidRPr="00006DE3">
          <w:rPr>
            <w:rFonts w:cstheme="minorHAnsi"/>
            <w:b/>
            <w:sz w:val="20"/>
            <w:szCs w:val="20"/>
            <w:lang w:bidi="en-US"/>
          </w:rPr>
          <w:br w:type="page"/>
        </w:r>
      </w:del>
    </w:p>
    <w:p w14:paraId="19757723" w14:textId="77777777" w:rsidR="001A4CD0" w:rsidRPr="00006DE3" w:rsidRDefault="00F47A46" w:rsidP="00674038">
      <w:pPr>
        <w:spacing w:after="0" w:line="240" w:lineRule="auto"/>
        <w:rPr>
          <w:del w:id="450" w:author="Anuj Rajput" w:date="2024-07-11T17:20:00Z"/>
          <w:rFonts w:cstheme="minorHAnsi"/>
          <w:sz w:val="20"/>
          <w:szCs w:val="20"/>
          <w:lang w:bidi="en-US"/>
        </w:rPr>
      </w:pPr>
      <w:del w:id="451" w:author="Anuj Rajput" w:date="2024-07-11T17:20:00Z">
        <w:r w:rsidRPr="00006DE3">
          <w:rPr>
            <w:rFonts w:cstheme="minorHAnsi"/>
            <w:sz w:val="20"/>
            <w:szCs w:val="20"/>
            <w:lang w:bidi="en-US"/>
          </w:rPr>
          <w:delText>Capture the Server details</w:delText>
        </w:r>
      </w:del>
    </w:p>
    <w:p w14:paraId="4A683BE0" w14:textId="77777777" w:rsidR="00F47A46" w:rsidRPr="00006DE3" w:rsidRDefault="00F47A46">
      <w:pPr>
        <w:rPr>
          <w:rFonts w:cstheme="minorHAnsi"/>
          <w:sz w:val="20"/>
          <w:szCs w:val="20"/>
          <w:lang w:bidi="en-US"/>
        </w:rPr>
        <w:pPrChange w:id="452" w:author="Anuj Rajput" w:date="2024-07-11T17:23:00Z" w16du:dateUtc="2024-07-11T11:53:00Z">
          <w:pPr>
            <w:spacing w:after="0" w:line="240" w:lineRule="auto"/>
          </w:pPr>
        </w:pPrChange>
      </w:pPr>
    </w:p>
    <w:tbl>
      <w:tblPr>
        <w:tblStyle w:val="TableGrid"/>
        <w:tblW w:w="0" w:type="auto"/>
        <w:tblInd w:w="-252"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firstRow="1" w:lastRow="0" w:firstColumn="1" w:lastColumn="0" w:noHBand="0" w:noVBand="1"/>
      </w:tblPr>
      <w:tblGrid>
        <w:gridCol w:w="1784"/>
        <w:gridCol w:w="1420"/>
        <w:gridCol w:w="1337"/>
        <w:gridCol w:w="1786"/>
        <w:gridCol w:w="1767"/>
        <w:gridCol w:w="2035"/>
        <w:tblGridChange w:id="453">
          <w:tblGrid>
            <w:gridCol w:w="756"/>
            <w:gridCol w:w="1028"/>
            <w:gridCol w:w="756"/>
            <w:gridCol w:w="664"/>
            <w:gridCol w:w="756"/>
            <w:gridCol w:w="581"/>
            <w:gridCol w:w="756"/>
            <w:gridCol w:w="1030"/>
            <w:gridCol w:w="756"/>
            <w:gridCol w:w="1011"/>
            <w:gridCol w:w="756"/>
            <w:gridCol w:w="1279"/>
            <w:gridCol w:w="756"/>
          </w:tblGrid>
        </w:tblGridChange>
      </w:tblGrid>
      <w:tr w:rsidR="009060DA" w:rsidRPr="00006DE3" w14:paraId="29BEC8CA" w14:textId="77777777" w:rsidTr="00563A08">
        <w:trPr>
          <w:del w:id="454" w:author="Anuj Rajput" w:date="2024-07-11T17:20:00Z"/>
        </w:trPr>
        <w:tc>
          <w:tcPr>
            <w:tcW w:w="1784" w:type="dxa"/>
            <w:shd w:val="clear" w:color="auto" w:fill="0070C0"/>
            <w:vAlign w:val="center"/>
          </w:tcPr>
          <w:p w14:paraId="1BCDE921" w14:textId="77777777" w:rsidR="001A4CD0" w:rsidRPr="00006DE3" w:rsidRDefault="001A4CD0" w:rsidP="006A6224">
            <w:pPr>
              <w:jc w:val="center"/>
              <w:rPr>
                <w:del w:id="455" w:author="Anuj Rajput" w:date="2024-07-11T17:20:00Z"/>
                <w:rFonts w:cstheme="minorHAnsi"/>
                <w:b/>
                <w:color w:val="FFFFFF" w:themeColor="background1"/>
                <w:sz w:val="20"/>
                <w:szCs w:val="20"/>
                <w:lang w:bidi="en-US"/>
              </w:rPr>
            </w:pPr>
            <w:del w:id="456" w:author="Anuj Rajput" w:date="2024-07-11T17:20:00Z">
              <w:r w:rsidRPr="00006DE3">
                <w:rPr>
                  <w:rFonts w:cstheme="minorHAnsi"/>
                  <w:b/>
                  <w:color w:val="FFFFFF" w:themeColor="background1"/>
                  <w:sz w:val="20"/>
                  <w:szCs w:val="20"/>
                  <w:lang w:bidi="en-US"/>
                </w:rPr>
                <w:delText>Environment</w:delText>
              </w:r>
              <w:bookmarkStart w:id="457" w:name="_Toc172060290"/>
              <w:bookmarkStart w:id="458" w:name="_Toc172106568"/>
              <w:bookmarkStart w:id="459" w:name="_Toc172106712"/>
              <w:bookmarkStart w:id="460" w:name="_Toc172122334"/>
              <w:bookmarkStart w:id="461" w:name="_Toc172216306"/>
              <w:bookmarkEnd w:id="457"/>
              <w:bookmarkEnd w:id="458"/>
              <w:bookmarkEnd w:id="459"/>
              <w:bookmarkEnd w:id="460"/>
              <w:bookmarkEnd w:id="461"/>
            </w:del>
          </w:p>
        </w:tc>
        <w:tc>
          <w:tcPr>
            <w:tcW w:w="1420" w:type="dxa"/>
            <w:shd w:val="clear" w:color="auto" w:fill="0070C0"/>
            <w:vAlign w:val="center"/>
          </w:tcPr>
          <w:p w14:paraId="457547EB" w14:textId="77777777" w:rsidR="001A4CD0" w:rsidRPr="00006DE3" w:rsidRDefault="001A4CD0" w:rsidP="006A6224">
            <w:pPr>
              <w:jc w:val="center"/>
              <w:rPr>
                <w:del w:id="462" w:author="Anuj Rajput" w:date="2024-07-11T17:20:00Z"/>
                <w:rFonts w:cstheme="minorHAnsi"/>
                <w:b/>
                <w:color w:val="FFFFFF" w:themeColor="background1"/>
                <w:sz w:val="20"/>
                <w:szCs w:val="20"/>
                <w:lang w:bidi="en-US"/>
              </w:rPr>
            </w:pPr>
            <w:del w:id="463" w:author="Anuj Rajput" w:date="2024-07-11T17:20:00Z">
              <w:r w:rsidRPr="00006DE3">
                <w:rPr>
                  <w:rFonts w:cstheme="minorHAnsi"/>
                  <w:b/>
                  <w:color w:val="FFFFFF" w:themeColor="background1"/>
                  <w:sz w:val="20"/>
                  <w:szCs w:val="20"/>
                  <w:lang w:bidi="en-US"/>
                </w:rPr>
                <w:delText>Server Name</w:delText>
              </w:r>
              <w:bookmarkStart w:id="464" w:name="_Toc172060291"/>
              <w:bookmarkStart w:id="465" w:name="_Toc172106569"/>
              <w:bookmarkStart w:id="466" w:name="_Toc172106713"/>
              <w:bookmarkStart w:id="467" w:name="_Toc172122335"/>
              <w:bookmarkStart w:id="468" w:name="_Toc172216307"/>
              <w:bookmarkEnd w:id="464"/>
              <w:bookmarkEnd w:id="465"/>
              <w:bookmarkEnd w:id="466"/>
              <w:bookmarkEnd w:id="467"/>
              <w:bookmarkEnd w:id="468"/>
            </w:del>
          </w:p>
        </w:tc>
        <w:tc>
          <w:tcPr>
            <w:tcW w:w="1337" w:type="dxa"/>
            <w:shd w:val="clear" w:color="auto" w:fill="0070C0"/>
            <w:vAlign w:val="center"/>
          </w:tcPr>
          <w:p w14:paraId="3F54CD4D" w14:textId="77777777" w:rsidR="001A4CD0" w:rsidRPr="00006DE3" w:rsidRDefault="001A4CD0" w:rsidP="006A6224">
            <w:pPr>
              <w:jc w:val="center"/>
              <w:rPr>
                <w:del w:id="469" w:author="Anuj Rajput" w:date="2024-07-11T17:20:00Z"/>
                <w:rFonts w:cstheme="minorHAnsi"/>
                <w:b/>
                <w:color w:val="FFFFFF" w:themeColor="background1"/>
                <w:sz w:val="20"/>
                <w:szCs w:val="20"/>
                <w:lang w:bidi="en-US"/>
              </w:rPr>
            </w:pPr>
            <w:del w:id="470" w:author="Anuj Rajput" w:date="2024-07-11T17:20:00Z">
              <w:r w:rsidRPr="00006DE3">
                <w:rPr>
                  <w:rFonts w:cstheme="minorHAnsi"/>
                  <w:b/>
                  <w:color w:val="FFFFFF" w:themeColor="background1"/>
                  <w:sz w:val="20"/>
                  <w:szCs w:val="20"/>
                  <w:lang w:bidi="en-US"/>
                </w:rPr>
                <w:delText>Location</w:delText>
              </w:r>
              <w:bookmarkStart w:id="471" w:name="_Toc172060292"/>
              <w:bookmarkStart w:id="472" w:name="_Toc172106570"/>
              <w:bookmarkStart w:id="473" w:name="_Toc172106714"/>
              <w:bookmarkStart w:id="474" w:name="_Toc172122336"/>
              <w:bookmarkStart w:id="475" w:name="_Toc172216308"/>
              <w:bookmarkEnd w:id="471"/>
              <w:bookmarkEnd w:id="472"/>
              <w:bookmarkEnd w:id="473"/>
              <w:bookmarkEnd w:id="474"/>
              <w:bookmarkEnd w:id="475"/>
            </w:del>
          </w:p>
        </w:tc>
        <w:tc>
          <w:tcPr>
            <w:tcW w:w="1786" w:type="dxa"/>
            <w:shd w:val="clear" w:color="auto" w:fill="0070C0"/>
            <w:vAlign w:val="center"/>
          </w:tcPr>
          <w:p w14:paraId="3354CF07" w14:textId="77777777" w:rsidR="001A4CD0" w:rsidRPr="00006DE3" w:rsidRDefault="001A4CD0" w:rsidP="006A6224">
            <w:pPr>
              <w:jc w:val="center"/>
              <w:rPr>
                <w:del w:id="476" w:author="Anuj Rajput" w:date="2024-07-11T17:20:00Z"/>
                <w:rFonts w:cstheme="minorHAnsi"/>
                <w:b/>
                <w:color w:val="FFFFFF" w:themeColor="background1"/>
                <w:sz w:val="20"/>
                <w:szCs w:val="20"/>
                <w:lang w:bidi="en-US"/>
              </w:rPr>
            </w:pPr>
            <w:del w:id="477" w:author="Anuj Rajput" w:date="2024-07-11T17:20:00Z">
              <w:r w:rsidRPr="00006DE3">
                <w:rPr>
                  <w:rFonts w:cstheme="minorHAnsi"/>
                  <w:b/>
                  <w:color w:val="FFFFFF" w:themeColor="background1"/>
                  <w:sz w:val="20"/>
                  <w:szCs w:val="20"/>
                  <w:lang w:bidi="en-US"/>
                </w:rPr>
                <w:delText>Hardware Make/Model</w:delText>
              </w:r>
              <w:bookmarkStart w:id="478" w:name="_Toc172060293"/>
              <w:bookmarkStart w:id="479" w:name="_Toc172106571"/>
              <w:bookmarkStart w:id="480" w:name="_Toc172106715"/>
              <w:bookmarkStart w:id="481" w:name="_Toc172122337"/>
              <w:bookmarkStart w:id="482" w:name="_Toc172216309"/>
              <w:bookmarkEnd w:id="478"/>
              <w:bookmarkEnd w:id="479"/>
              <w:bookmarkEnd w:id="480"/>
              <w:bookmarkEnd w:id="481"/>
              <w:bookmarkEnd w:id="482"/>
            </w:del>
          </w:p>
        </w:tc>
        <w:tc>
          <w:tcPr>
            <w:tcW w:w="1767" w:type="dxa"/>
            <w:shd w:val="clear" w:color="auto" w:fill="0070C0"/>
            <w:vAlign w:val="center"/>
          </w:tcPr>
          <w:p w14:paraId="57970107" w14:textId="77777777" w:rsidR="001A4CD0" w:rsidRPr="00006DE3" w:rsidRDefault="001A4CD0" w:rsidP="006A6224">
            <w:pPr>
              <w:jc w:val="center"/>
              <w:rPr>
                <w:del w:id="483" w:author="Anuj Rajput" w:date="2024-07-11T17:20:00Z"/>
                <w:rFonts w:cstheme="minorHAnsi"/>
                <w:b/>
                <w:color w:val="FFFFFF" w:themeColor="background1"/>
                <w:sz w:val="20"/>
                <w:szCs w:val="20"/>
                <w:lang w:bidi="en-US"/>
              </w:rPr>
            </w:pPr>
            <w:del w:id="484" w:author="Anuj Rajput" w:date="2024-07-11T17:20:00Z">
              <w:r w:rsidRPr="00006DE3">
                <w:rPr>
                  <w:rFonts w:cstheme="minorHAnsi"/>
                  <w:b/>
                  <w:color w:val="FFFFFF" w:themeColor="background1"/>
                  <w:sz w:val="20"/>
                  <w:szCs w:val="20"/>
                  <w:lang w:bidi="en-US"/>
                </w:rPr>
                <w:delText>Serial No.</w:delText>
              </w:r>
              <w:bookmarkStart w:id="485" w:name="_Toc172060294"/>
              <w:bookmarkStart w:id="486" w:name="_Toc172106572"/>
              <w:bookmarkStart w:id="487" w:name="_Toc172106716"/>
              <w:bookmarkStart w:id="488" w:name="_Toc172122338"/>
              <w:bookmarkStart w:id="489" w:name="_Toc172216310"/>
              <w:bookmarkEnd w:id="485"/>
              <w:bookmarkEnd w:id="486"/>
              <w:bookmarkEnd w:id="487"/>
              <w:bookmarkEnd w:id="488"/>
              <w:bookmarkEnd w:id="489"/>
            </w:del>
          </w:p>
        </w:tc>
        <w:tc>
          <w:tcPr>
            <w:tcW w:w="2035" w:type="dxa"/>
            <w:shd w:val="clear" w:color="auto" w:fill="0070C0"/>
            <w:vAlign w:val="center"/>
          </w:tcPr>
          <w:p w14:paraId="570F604E" w14:textId="77777777" w:rsidR="001A4CD0" w:rsidRPr="00006DE3" w:rsidRDefault="001A4CD0" w:rsidP="006A6224">
            <w:pPr>
              <w:jc w:val="center"/>
              <w:rPr>
                <w:del w:id="490" w:author="Anuj Rajput" w:date="2024-07-11T17:20:00Z"/>
                <w:rFonts w:cstheme="minorHAnsi"/>
                <w:b/>
                <w:color w:val="FFFFFF" w:themeColor="background1"/>
                <w:sz w:val="20"/>
                <w:szCs w:val="20"/>
                <w:lang w:bidi="en-US"/>
              </w:rPr>
            </w:pPr>
            <w:del w:id="491" w:author="Anuj Rajput" w:date="2024-07-11T17:20:00Z">
              <w:r w:rsidRPr="00006DE3">
                <w:rPr>
                  <w:rFonts w:cstheme="minorHAnsi"/>
                  <w:b/>
                  <w:color w:val="FFFFFF" w:themeColor="background1"/>
                  <w:sz w:val="20"/>
                  <w:szCs w:val="20"/>
                  <w:lang w:bidi="en-US"/>
                </w:rPr>
                <w:delText>IP Address</w:delText>
              </w:r>
              <w:bookmarkStart w:id="492" w:name="_Toc172060295"/>
              <w:bookmarkStart w:id="493" w:name="_Toc172106573"/>
              <w:bookmarkStart w:id="494" w:name="_Toc172106717"/>
              <w:bookmarkStart w:id="495" w:name="_Toc172122339"/>
              <w:bookmarkStart w:id="496" w:name="_Toc172216311"/>
              <w:bookmarkEnd w:id="492"/>
              <w:bookmarkEnd w:id="493"/>
              <w:bookmarkEnd w:id="494"/>
              <w:bookmarkEnd w:id="495"/>
              <w:bookmarkEnd w:id="496"/>
            </w:del>
          </w:p>
        </w:tc>
        <w:bookmarkStart w:id="497" w:name="_Toc172060296"/>
        <w:bookmarkStart w:id="498" w:name="_Toc172106574"/>
        <w:bookmarkStart w:id="499" w:name="_Toc172106718"/>
        <w:bookmarkStart w:id="500" w:name="_Toc172122340"/>
        <w:bookmarkStart w:id="501" w:name="_Toc172216312"/>
        <w:bookmarkEnd w:id="497"/>
        <w:bookmarkEnd w:id="498"/>
        <w:bookmarkEnd w:id="499"/>
        <w:bookmarkEnd w:id="500"/>
        <w:bookmarkEnd w:id="501"/>
      </w:tr>
      <w:tr w:rsidR="0074651D" w:rsidRPr="00006DE3" w14:paraId="23E501C2" w14:textId="77777777" w:rsidTr="00563A08">
        <w:tblPrEx>
          <w:tblW w:w="0" w:type="auto"/>
          <w:tblInd w:w="-252"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ExChange w:id="502" w:author="Anuj Rajput" w:date="2024-07-11T17:23:00Z" w16du:dateUtc="2024-07-11T11:53:00Z">
            <w:tblPrEx>
              <w:tblW w:w="0" w:type="auto"/>
              <w:tblInd w:w="-252"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Ex>
          </w:tblPrExChange>
        </w:tblPrEx>
        <w:trPr>
          <w:del w:id="503" w:author="Anuj Rajput" w:date="2024-07-11T17:20:00Z"/>
          <w:trPrChange w:id="504" w:author="Anuj Rajput" w:date="2024-07-11T17:23:00Z" w16du:dateUtc="2024-07-11T11:53:00Z">
            <w:trPr>
              <w:gridBefore w:val="1"/>
            </w:trPr>
          </w:trPrChange>
        </w:trPr>
        <w:tc>
          <w:tcPr>
            <w:tcW w:w="1784" w:type="dxa"/>
            <w:tcPrChange w:id="505" w:author="Anuj Rajput" w:date="2024-07-11T17:23:00Z" w16du:dateUtc="2024-07-11T11:53:00Z">
              <w:tcPr>
                <w:tcW w:w="1800" w:type="dxa"/>
                <w:gridSpan w:val="2"/>
              </w:tcPr>
            </w:tcPrChange>
          </w:tcPr>
          <w:p w14:paraId="6BD9789D" w14:textId="77777777" w:rsidR="001A4CD0" w:rsidRPr="00006DE3" w:rsidRDefault="001A4CD0" w:rsidP="006A6224">
            <w:pPr>
              <w:rPr>
                <w:del w:id="506" w:author="Anuj Rajput" w:date="2024-07-11T17:20:00Z"/>
                <w:rFonts w:cstheme="minorHAnsi"/>
                <w:sz w:val="20"/>
                <w:szCs w:val="20"/>
                <w:lang w:bidi="en-US"/>
              </w:rPr>
            </w:pPr>
            <w:bookmarkStart w:id="507" w:name="_Toc172060297"/>
            <w:bookmarkStart w:id="508" w:name="_Toc172106575"/>
            <w:bookmarkStart w:id="509" w:name="_Toc172106719"/>
            <w:bookmarkStart w:id="510" w:name="_Toc172122341"/>
            <w:bookmarkStart w:id="511" w:name="_Toc172216313"/>
            <w:bookmarkEnd w:id="507"/>
            <w:bookmarkEnd w:id="508"/>
            <w:bookmarkEnd w:id="509"/>
            <w:bookmarkEnd w:id="510"/>
            <w:bookmarkEnd w:id="511"/>
          </w:p>
        </w:tc>
        <w:tc>
          <w:tcPr>
            <w:tcW w:w="1420" w:type="dxa"/>
            <w:tcPrChange w:id="512" w:author="Anuj Rajput" w:date="2024-07-11T17:23:00Z" w16du:dateUtc="2024-07-11T11:53:00Z">
              <w:tcPr>
                <w:tcW w:w="1440" w:type="dxa"/>
                <w:gridSpan w:val="2"/>
              </w:tcPr>
            </w:tcPrChange>
          </w:tcPr>
          <w:p w14:paraId="10F50AC9" w14:textId="77777777" w:rsidR="001A4CD0" w:rsidRPr="00006DE3" w:rsidRDefault="001A4CD0" w:rsidP="006A6224">
            <w:pPr>
              <w:rPr>
                <w:del w:id="513" w:author="Anuj Rajput" w:date="2024-07-11T17:20:00Z"/>
                <w:rFonts w:cstheme="minorHAnsi"/>
                <w:sz w:val="20"/>
                <w:szCs w:val="20"/>
                <w:lang w:bidi="en-US"/>
              </w:rPr>
            </w:pPr>
            <w:bookmarkStart w:id="514" w:name="_Toc172060298"/>
            <w:bookmarkStart w:id="515" w:name="_Toc172106576"/>
            <w:bookmarkStart w:id="516" w:name="_Toc172106720"/>
            <w:bookmarkStart w:id="517" w:name="_Toc172122342"/>
            <w:bookmarkStart w:id="518" w:name="_Toc172216314"/>
            <w:bookmarkEnd w:id="514"/>
            <w:bookmarkEnd w:id="515"/>
            <w:bookmarkEnd w:id="516"/>
            <w:bookmarkEnd w:id="517"/>
            <w:bookmarkEnd w:id="518"/>
          </w:p>
        </w:tc>
        <w:tc>
          <w:tcPr>
            <w:tcW w:w="1337" w:type="dxa"/>
            <w:tcPrChange w:id="519" w:author="Anuj Rajput" w:date="2024-07-11T17:23:00Z" w16du:dateUtc="2024-07-11T11:53:00Z">
              <w:tcPr>
                <w:tcW w:w="1350" w:type="dxa"/>
                <w:gridSpan w:val="2"/>
              </w:tcPr>
            </w:tcPrChange>
          </w:tcPr>
          <w:p w14:paraId="23AB7C4A" w14:textId="77777777" w:rsidR="001A4CD0" w:rsidRPr="00006DE3" w:rsidRDefault="001A4CD0" w:rsidP="006A6224">
            <w:pPr>
              <w:rPr>
                <w:del w:id="520" w:author="Anuj Rajput" w:date="2024-07-11T17:20:00Z"/>
                <w:rFonts w:cstheme="minorHAnsi"/>
                <w:sz w:val="20"/>
                <w:szCs w:val="20"/>
                <w:lang w:bidi="en-US"/>
              </w:rPr>
            </w:pPr>
            <w:bookmarkStart w:id="521" w:name="_Toc172060299"/>
            <w:bookmarkStart w:id="522" w:name="_Toc172106577"/>
            <w:bookmarkStart w:id="523" w:name="_Toc172106721"/>
            <w:bookmarkStart w:id="524" w:name="_Toc172122343"/>
            <w:bookmarkStart w:id="525" w:name="_Toc172216315"/>
            <w:bookmarkEnd w:id="521"/>
            <w:bookmarkEnd w:id="522"/>
            <w:bookmarkEnd w:id="523"/>
            <w:bookmarkEnd w:id="524"/>
            <w:bookmarkEnd w:id="525"/>
          </w:p>
        </w:tc>
        <w:tc>
          <w:tcPr>
            <w:tcW w:w="1786" w:type="dxa"/>
            <w:tcPrChange w:id="526" w:author="Anuj Rajput" w:date="2024-07-11T17:23:00Z" w16du:dateUtc="2024-07-11T11:53:00Z">
              <w:tcPr>
                <w:tcW w:w="1800" w:type="dxa"/>
                <w:gridSpan w:val="2"/>
              </w:tcPr>
            </w:tcPrChange>
          </w:tcPr>
          <w:p w14:paraId="04CBF05D" w14:textId="77777777" w:rsidR="001A4CD0" w:rsidRPr="00006DE3" w:rsidRDefault="001A4CD0" w:rsidP="006A6224">
            <w:pPr>
              <w:rPr>
                <w:del w:id="527" w:author="Anuj Rajput" w:date="2024-07-11T17:20:00Z"/>
                <w:rFonts w:cstheme="minorHAnsi"/>
                <w:sz w:val="20"/>
                <w:szCs w:val="20"/>
                <w:lang w:bidi="en-US"/>
              </w:rPr>
            </w:pPr>
            <w:bookmarkStart w:id="528" w:name="_Toc172060300"/>
            <w:bookmarkStart w:id="529" w:name="_Toc172106578"/>
            <w:bookmarkStart w:id="530" w:name="_Toc172106722"/>
            <w:bookmarkStart w:id="531" w:name="_Toc172122344"/>
            <w:bookmarkStart w:id="532" w:name="_Toc172216316"/>
            <w:bookmarkEnd w:id="528"/>
            <w:bookmarkEnd w:id="529"/>
            <w:bookmarkEnd w:id="530"/>
            <w:bookmarkEnd w:id="531"/>
            <w:bookmarkEnd w:id="532"/>
          </w:p>
        </w:tc>
        <w:tc>
          <w:tcPr>
            <w:tcW w:w="1767" w:type="dxa"/>
            <w:tcPrChange w:id="533" w:author="Anuj Rajput" w:date="2024-07-11T17:23:00Z" w16du:dateUtc="2024-07-11T11:53:00Z">
              <w:tcPr>
                <w:tcW w:w="1800" w:type="dxa"/>
                <w:gridSpan w:val="2"/>
              </w:tcPr>
            </w:tcPrChange>
          </w:tcPr>
          <w:p w14:paraId="1ED0CC38" w14:textId="77777777" w:rsidR="001A4CD0" w:rsidRPr="00006DE3" w:rsidRDefault="001A4CD0" w:rsidP="006A6224">
            <w:pPr>
              <w:rPr>
                <w:del w:id="534" w:author="Anuj Rajput" w:date="2024-07-11T17:20:00Z"/>
                <w:rFonts w:cstheme="minorHAnsi"/>
                <w:sz w:val="20"/>
                <w:szCs w:val="20"/>
                <w:lang w:bidi="en-US"/>
              </w:rPr>
            </w:pPr>
            <w:bookmarkStart w:id="535" w:name="_Toc172060301"/>
            <w:bookmarkStart w:id="536" w:name="_Toc172106579"/>
            <w:bookmarkStart w:id="537" w:name="_Toc172106723"/>
            <w:bookmarkStart w:id="538" w:name="_Toc172122345"/>
            <w:bookmarkStart w:id="539" w:name="_Toc172216317"/>
            <w:bookmarkEnd w:id="535"/>
            <w:bookmarkEnd w:id="536"/>
            <w:bookmarkEnd w:id="537"/>
            <w:bookmarkEnd w:id="538"/>
            <w:bookmarkEnd w:id="539"/>
          </w:p>
        </w:tc>
        <w:tc>
          <w:tcPr>
            <w:tcW w:w="2035" w:type="dxa"/>
            <w:tcPrChange w:id="540" w:author="Anuj Rajput" w:date="2024-07-11T17:23:00Z" w16du:dateUtc="2024-07-11T11:53:00Z">
              <w:tcPr>
                <w:tcW w:w="2070" w:type="dxa"/>
                <w:gridSpan w:val="2"/>
              </w:tcPr>
            </w:tcPrChange>
          </w:tcPr>
          <w:p w14:paraId="4B374F2B" w14:textId="77777777" w:rsidR="001A4CD0" w:rsidRPr="00006DE3" w:rsidRDefault="001A4CD0" w:rsidP="006A6224">
            <w:pPr>
              <w:rPr>
                <w:del w:id="541" w:author="Anuj Rajput" w:date="2024-07-11T17:20:00Z"/>
                <w:rFonts w:cstheme="minorHAnsi"/>
                <w:sz w:val="20"/>
                <w:szCs w:val="20"/>
                <w:lang w:bidi="en-US"/>
              </w:rPr>
            </w:pPr>
            <w:bookmarkStart w:id="542" w:name="_Toc172060302"/>
            <w:bookmarkStart w:id="543" w:name="_Toc172106580"/>
            <w:bookmarkStart w:id="544" w:name="_Toc172106724"/>
            <w:bookmarkStart w:id="545" w:name="_Toc172122346"/>
            <w:bookmarkStart w:id="546" w:name="_Toc172216318"/>
            <w:bookmarkEnd w:id="542"/>
            <w:bookmarkEnd w:id="543"/>
            <w:bookmarkEnd w:id="544"/>
            <w:bookmarkEnd w:id="545"/>
            <w:bookmarkEnd w:id="546"/>
          </w:p>
        </w:tc>
        <w:bookmarkStart w:id="547" w:name="_Toc172060303"/>
        <w:bookmarkStart w:id="548" w:name="_Toc172106581"/>
        <w:bookmarkStart w:id="549" w:name="_Toc172106725"/>
        <w:bookmarkStart w:id="550" w:name="_Toc172122347"/>
        <w:bookmarkStart w:id="551" w:name="_Toc172216319"/>
        <w:bookmarkEnd w:id="547"/>
        <w:bookmarkEnd w:id="548"/>
        <w:bookmarkEnd w:id="549"/>
        <w:bookmarkEnd w:id="550"/>
        <w:bookmarkEnd w:id="551"/>
      </w:tr>
      <w:tr w:rsidR="0074651D" w:rsidRPr="00006DE3" w14:paraId="7DF12FB3" w14:textId="77777777" w:rsidTr="00563A08">
        <w:tblPrEx>
          <w:tblW w:w="0" w:type="auto"/>
          <w:tblInd w:w="-252"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ExChange w:id="552" w:author="Anuj Rajput" w:date="2024-07-11T17:23:00Z" w16du:dateUtc="2024-07-11T11:53:00Z">
            <w:tblPrEx>
              <w:tblW w:w="0" w:type="auto"/>
              <w:tblInd w:w="-252"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Ex>
          </w:tblPrExChange>
        </w:tblPrEx>
        <w:trPr>
          <w:del w:id="553" w:author="Anuj Rajput" w:date="2024-07-11T17:20:00Z"/>
          <w:trPrChange w:id="554" w:author="Anuj Rajput" w:date="2024-07-11T17:23:00Z" w16du:dateUtc="2024-07-11T11:53:00Z">
            <w:trPr>
              <w:gridBefore w:val="1"/>
            </w:trPr>
          </w:trPrChange>
        </w:trPr>
        <w:tc>
          <w:tcPr>
            <w:tcW w:w="1784" w:type="dxa"/>
            <w:tcPrChange w:id="555" w:author="Anuj Rajput" w:date="2024-07-11T17:23:00Z" w16du:dateUtc="2024-07-11T11:53:00Z">
              <w:tcPr>
                <w:tcW w:w="1800" w:type="dxa"/>
                <w:gridSpan w:val="2"/>
              </w:tcPr>
            </w:tcPrChange>
          </w:tcPr>
          <w:p w14:paraId="238140DA" w14:textId="77777777" w:rsidR="001A4CD0" w:rsidRPr="00006DE3" w:rsidRDefault="001A4CD0" w:rsidP="006A6224">
            <w:pPr>
              <w:rPr>
                <w:del w:id="556" w:author="Anuj Rajput" w:date="2024-07-11T17:20:00Z"/>
                <w:rFonts w:cstheme="minorHAnsi"/>
                <w:sz w:val="20"/>
                <w:szCs w:val="20"/>
                <w:lang w:bidi="en-US"/>
              </w:rPr>
            </w:pPr>
            <w:bookmarkStart w:id="557" w:name="_Toc172060304"/>
            <w:bookmarkStart w:id="558" w:name="_Toc172106582"/>
            <w:bookmarkStart w:id="559" w:name="_Toc172106726"/>
            <w:bookmarkStart w:id="560" w:name="_Toc172122348"/>
            <w:bookmarkStart w:id="561" w:name="_Toc172216320"/>
            <w:bookmarkEnd w:id="557"/>
            <w:bookmarkEnd w:id="558"/>
            <w:bookmarkEnd w:id="559"/>
            <w:bookmarkEnd w:id="560"/>
            <w:bookmarkEnd w:id="561"/>
          </w:p>
        </w:tc>
        <w:tc>
          <w:tcPr>
            <w:tcW w:w="1420" w:type="dxa"/>
            <w:tcPrChange w:id="562" w:author="Anuj Rajput" w:date="2024-07-11T17:23:00Z" w16du:dateUtc="2024-07-11T11:53:00Z">
              <w:tcPr>
                <w:tcW w:w="1440" w:type="dxa"/>
                <w:gridSpan w:val="2"/>
              </w:tcPr>
            </w:tcPrChange>
          </w:tcPr>
          <w:p w14:paraId="30A1A8B6" w14:textId="77777777" w:rsidR="001A4CD0" w:rsidRPr="00006DE3" w:rsidRDefault="001A4CD0" w:rsidP="006A6224">
            <w:pPr>
              <w:rPr>
                <w:del w:id="563" w:author="Anuj Rajput" w:date="2024-07-11T17:20:00Z"/>
                <w:rFonts w:cstheme="minorHAnsi"/>
                <w:sz w:val="20"/>
                <w:szCs w:val="20"/>
                <w:lang w:bidi="en-US"/>
              </w:rPr>
            </w:pPr>
            <w:bookmarkStart w:id="564" w:name="_Toc172060305"/>
            <w:bookmarkStart w:id="565" w:name="_Toc172106583"/>
            <w:bookmarkStart w:id="566" w:name="_Toc172106727"/>
            <w:bookmarkStart w:id="567" w:name="_Toc172122349"/>
            <w:bookmarkStart w:id="568" w:name="_Toc172216321"/>
            <w:bookmarkEnd w:id="564"/>
            <w:bookmarkEnd w:id="565"/>
            <w:bookmarkEnd w:id="566"/>
            <w:bookmarkEnd w:id="567"/>
            <w:bookmarkEnd w:id="568"/>
          </w:p>
        </w:tc>
        <w:tc>
          <w:tcPr>
            <w:tcW w:w="1337" w:type="dxa"/>
            <w:tcPrChange w:id="569" w:author="Anuj Rajput" w:date="2024-07-11T17:23:00Z" w16du:dateUtc="2024-07-11T11:53:00Z">
              <w:tcPr>
                <w:tcW w:w="1350" w:type="dxa"/>
                <w:gridSpan w:val="2"/>
              </w:tcPr>
            </w:tcPrChange>
          </w:tcPr>
          <w:p w14:paraId="44D22CD4" w14:textId="77777777" w:rsidR="001A4CD0" w:rsidRPr="00006DE3" w:rsidRDefault="001A4CD0" w:rsidP="006A6224">
            <w:pPr>
              <w:rPr>
                <w:del w:id="570" w:author="Anuj Rajput" w:date="2024-07-11T17:20:00Z"/>
                <w:rFonts w:cstheme="minorHAnsi"/>
                <w:sz w:val="20"/>
                <w:szCs w:val="20"/>
                <w:lang w:bidi="en-US"/>
              </w:rPr>
            </w:pPr>
            <w:bookmarkStart w:id="571" w:name="_Toc172060306"/>
            <w:bookmarkStart w:id="572" w:name="_Toc172106584"/>
            <w:bookmarkStart w:id="573" w:name="_Toc172106728"/>
            <w:bookmarkStart w:id="574" w:name="_Toc172122350"/>
            <w:bookmarkStart w:id="575" w:name="_Toc172216322"/>
            <w:bookmarkEnd w:id="571"/>
            <w:bookmarkEnd w:id="572"/>
            <w:bookmarkEnd w:id="573"/>
            <w:bookmarkEnd w:id="574"/>
            <w:bookmarkEnd w:id="575"/>
          </w:p>
        </w:tc>
        <w:tc>
          <w:tcPr>
            <w:tcW w:w="1786" w:type="dxa"/>
            <w:tcPrChange w:id="576" w:author="Anuj Rajput" w:date="2024-07-11T17:23:00Z" w16du:dateUtc="2024-07-11T11:53:00Z">
              <w:tcPr>
                <w:tcW w:w="1800" w:type="dxa"/>
                <w:gridSpan w:val="2"/>
              </w:tcPr>
            </w:tcPrChange>
          </w:tcPr>
          <w:p w14:paraId="4E0E8B45" w14:textId="77777777" w:rsidR="001A4CD0" w:rsidRPr="00006DE3" w:rsidRDefault="001A4CD0" w:rsidP="006A6224">
            <w:pPr>
              <w:rPr>
                <w:del w:id="577" w:author="Anuj Rajput" w:date="2024-07-11T17:20:00Z"/>
                <w:rFonts w:cstheme="minorHAnsi"/>
                <w:sz w:val="20"/>
                <w:szCs w:val="20"/>
                <w:lang w:bidi="en-US"/>
              </w:rPr>
            </w:pPr>
            <w:bookmarkStart w:id="578" w:name="_Toc172060307"/>
            <w:bookmarkStart w:id="579" w:name="_Toc172106585"/>
            <w:bookmarkStart w:id="580" w:name="_Toc172106729"/>
            <w:bookmarkStart w:id="581" w:name="_Toc172122351"/>
            <w:bookmarkStart w:id="582" w:name="_Toc172216323"/>
            <w:bookmarkEnd w:id="578"/>
            <w:bookmarkEnd w:id="579"/>
            <w:bookmarkEnd w:id="580"/>
            <w:bookmarkEnd w:id="581"/>
            <w:bookmarkEnd w:id="582"/>
          </w:p>
        </w:tc>
        <w:tc>
          <w:tcPr>
            <w:tcW w:w="1767" w:type="dxa"/>
            <w:tcPrChange w:id="583" w:author="Anuj Rajput" w:date="2024-07-11T17:23:00Z" w16du:dateUtc="2024-07-11T11:53:00Z">
              <w:tcPr>
                <w:tcW w:w="1800" w:type="dxa"/>
                <w:gridSpan w:val="2"/>
              </w:tcPr>
            </w:tcPrChange>
          </w:tcPr>
          <w:p w14:paraId="1F01B022" w14:textId="77777777" w:rsidR="001A4CD0" w:rsidRPr="00006DE3" w:rsidRDefault="001A4CD0" w:rsidP="006A6224">
            <w:pPr>
              <w:rPr>
                <w:del w:id="584" w:author="Anuj Rajput" w:date="2024-07-11T17:20:00Z"/>
                <w:rFonts w:cstheme="minorHAnsi"/>
                <w:sz w:val="20"/>
                <w:szCs w:val="20"/>
                <w:lang w:bidi="en-US"/>
              </w:rPr>
            </w:pPr>
            <w:bookmarkStart w:id="585" w:name="_Toc172060308"/>
            <w:bookmarkStart w:id="586" w:name="_Toc172106586"/>
            <w:bookmarkStart w:id="587" w:name="_Toc172106730"/>
            <w:bookmarkStart w:id="588" w:name="_Toc172122352"/>
            <w:bookmarkStart w:id="589" w:name="_Toc172216324"/>
            <w:bookmarkEnd w:id="585"/>
            <w:bookmarkEnd w:id="586"/>
            <w:bookmarkEnd w:id="587"/>
            <w:bookmarkEnd w:id="588"/>
            <w:bookmarkEnd w:id="589"/>
          </w:p>
        </w:tc>
        <w:tc>
          <w:tcPr>
            <w:tcW w:w="2035" w:type="dxa"/>
            <w:tcPrChange w:id="590" w:author="Anuj Rajput" w:date="2024-07-11T17:23:00Z" w16du:dateUtc="2024-07-11T11:53:00Z">
              <w:tcPr>
                <w:tcW w:w="2070" w:type="dxa"/>
                <w:gridSpan w:val="2"/>
              </w:tcPr>
            </w:tcPrChange>
          </w:tcPr>
          <w:p w14:paraId="1ECEC891" w14:textId="77777777" w:rsidR="001A4CD0" w:rsidRPr="00006DE3" w:rsidRDefault="001A4CD0" w:rsidP="006A6224">
            <w:pPr>
              <w:rPr>
                <w:del w:id="591" w:author="Anuj Rajput" w:date="2024-07-11T17:20:00Z"/>
                <w:rFonts w:cstheme="minorHAnsi"/>
                <w:sz w:val="20"/>
                <w:szCs w:val="20"/>
                <w:lang w:bidi="en-US"/>
              </w:rPr>
            </w:pPr>
            <w:bookmarkStart w:id="592" w:name="_Toc172060309"/>
            <w:bookmarkStart w:id="593" w:name="_Toc172106587"/>
            <w:bookmarkStart w:id="594" w:name="_Toc172106731"/>
            <w:bookmarkStart w:id="595" w:name="_Toc172122353"/>
            <w:bookmarkStart w:id="596" w:name="_Toc172216325"/>
            <w:bookmarkEnd w:id="592"/>
            <w:bookmarkEnd w:id="593"/>
            <w:bookmarkEnd w:id="594"/>
            <w:bookmarkEnd w:id="595"/>
            <w:bookmarkEnd w:id="596"/>
          </w:p>
        </w:tc>
        <w:bookmarkStart w:id="597" w:name="_Toc172060310"/>
        <w:bookmarkStart w:id="598" w:name="_Toc172106588"/>
        <w:bookmarkStart w:id="599" w:name="_Toc172106732"/>
        <w:bookmarkStart w:id="600" w:name="_Toc172122354"/>
        <w:bookmarkStart w:id="601" w:name="_Toc172216326"/>
        <w:bookmarkEnd w:id="597"/>
        <w:bookmarkEnd w:id="598"/>
        <w:bookmarkEnd w:id="599"/>
        <w:bookmarkEnd w:id="600"/>
        <w:bookmarkEnd w:id="601"/>
      </w:tr>
    </w:tbl>
    <w:p w14:paraId="28BFDBBE" w14:textId="77777777" w:rsidR="001A4CD0" w:rsidRPr="00006DE3" w:rsidRDefault="001A4CD0" w:rsidP="00674038">
      <w:pPr>
        <w:spacing w:after="0" w:line="240" w:lineRule="auto"/>
        <w:rPr>
          <w:del w:id="602" w:author="Anuj Rajput" w:date="2024-07-11T17:20:00Z"/>
          <w:rFonts w:cstheme="minorHAnsi"/>
          <w:sz w:val="20"/>
          <w:szCs w:val="20"/>
          <w:lang w:bidi="en-US"/>
        </w:rPr>
      </w:pPr>
      <w:bookmarkStart w:id="603" w:name="_Toc172060311"/>
      <w:bookmarkStart w:id="604" w:name="_Toc172106589"/>
      <w:bookmarkStart w:id="605" w:name="_Toc172106733"/>
      <w:bookmarkStart w:id="606" w:name="_Toc172122355"/>
      <w:bookmarkStart w:id="607" w:name="_Toc172216327"/>
      <w:bookmarkEnd w:id="603"/>
      <w:bookmarkEnd w:id="604"/>
      <w:bookmarkEnd w:id="605"/>
      <w:bookmarkEnd w:id="606"/>
      <w:bookmarkEnd w:id="607"/>
    </w:p>
    <w:p w14:paraId="635DC949" w14:textId="77777777" w:rsidR="00587113" w:rsidRPr="00006DE3" w:rsidRDefault="00587113" w:rsidP="00674038">
      <w:pPr>
        <w:spacing w:after="0" w:line="240" w:lineRule="auto"/>
        <w:rPr>
          <w:del w:id="608" w:author="Anuj Rajput" w:date="2024-07-11T17:20:00Z"/>
          <w:rFonts w:cstheme="minorHAnsi"/>
          <w:sz w:val="20"/>
          <w:szCs w:val="20"/>
          <w:lang w:bidi="en-US"/>
        </w:rPr>
      </w:pPr>
      <w:del w:id="609" w:author="Anuj Rajput" w:date="2024-07-11T17:20:00Z">
        <w:r w:rsidRPr="00006DE3">
          <w:rPr>
            <w:rFonts w:cstheme="minorHAnsi"/>
            <w:sz w:val="20"/>
            <w:szCs w:val="20"/>
            <w:lang w:bidi="en-US"/>
          </w:rPr>
          <w:delText>Capture the source code inventory detai</w:delText>
        </w:r>
        <w:r w:rsidR="00707221" w:rsidRPr="00006DE3">
          <w:rPr>
            <w:rFonts w:cstheme="minorHAnsi"/>
            <w:sz w:val="20"/>
            <w:szCs w:val="20"/>
            <w:lang w:bidi="en-US"/>
          </w:rPr>
          <w:delText>ls</w:delText>
        </w:r>
        <w:bookmarkStart w:id="610" w:name="_Toc172060312"/>
        <w:bookmarkStart w:id="611" w:name="_Toc172106590"/>
        <w:bookmarkStart w:id="612" w:name="_Toc172106734"/>
        <w:bookmarkStart w:id="613" w:name="_Toc172122356"/>
        <w:bookmarkStart w:id="614" w:name="_Toc172216328"/>
        <w:bookmarkEnd w:id="610"/>
        <w:bookmarkEnd w:id="611"/>
        <w:bookmarkEnd w:id="612"/>
        <w:bookmarkEnd w:id="613"/>
        <w:bookmarkEnd w:id="614"/>
      </w:del>
    </w:p>
    <w:p w14:paraId="1FFFD761" w14:textId="77777777" w:rsidR="00F47A46" w:rsidRPr="00006DE3" w:rsidRDefault="00F47A46" w:rsidP="00674038">
      <w:pPr>
        <w:spacing w:after="0" w:line="240" w:lineRule="auto"/>
        <w:rPr>
          <w:del w:id="615" w:author="Anuj Rajput" w:date="2024-07-11T17:20:00Z"/>
          <w:rFonts w:cstheme="minorHAnsi"/>
          <w:sz w:val="20"/>
          <w:szCs w:val="20"/>
          <w:lang w:bidi="en-US"/>
        </w:rPr>
      </w:pPr>
      <w:bookmarkStart w:id="616" w:name="_Toc172060313"/>
      <w:bookmarkStart w:id="617" w:name="_Toc172106591"/>
      <w:bookmarkStart w:id="618" w:name="_Toc172106735"/>
      <w:bookmarkStart w:id="619" w:name="_Toc172122357"/>
      <w:bookmarkStart w:id="620" w:name="_Toc172216329"/>
      <w:bookmarkEnd w:id="616"/>
      <w:bookmarkEnd w:id="617"/>
      <w:bookmarkEnd w:id="618"/>
      <w:bookmarkEnd w:id="619"/>
      <w:bookmarkEnd w:id="620"/>
    </w:p>
    <w:tbl>
      <w:tblPr>
        <w:tblStyle w:val="TableGrid"/>
        <w:tblW w:w="0" w:type="auto"/>
        <w:tblInd w:w="-252"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ayout w:type="fixed"/>
        <w:tblLook w:val="04A0" w:firstRow="1" w:lastRow="0" w:firstColumn="1" w:lastColumn="0" w:noHBand="0" w:noVBand="1"/>
      </w:tblPr>
      <w:tblGrid>
        <w:gridCol w:w="3690"/>
        <w:gridCol w:w="1170"/>
        <w:gridCol w:w="2340"/>
        <w:gridCol w:w="1440"/>
        <w:gridCol w:w="1620"/>
      </w:tblGrid>
      <w:tr w:rsidR="009060DA" w:rsidRPr="00006DE3" w14:paraId="37C32AEE" w14:textId="77777777" w:rsidTr="007D7070">
        <w:trPr>
          <w:trHeight w:val="576"/>
          <w:del w:id="621" w:author="Anuj Rajput" w:date="2024-07-11T17:20:00Z"/>
        </w:trPr>
        <w:tc>
          <w:tcPr>
            <w:tcW w:w="3690" w:type="dxa"/>
            <w:shd w:val="clear" w:color="auto" w:fill="0070C0"/>
            <w:vAlign w:val="center"/>
          </w:tcPr>
          <w:p w14:paraId="34F66042" w14:textId="77777777" w:rsidR="00B11B6A" w:rsidRPr="00006DE3" w:rsidRDefault="00B11B6A" w:rsidP="00B01357">
            <w:pPr>
              <w:jc w:val="center"/>
              <w:rPr>
                <w:del w:id="622" w:author="Anuj Rajput" w:date="2024-07-11T17:20:00Z"/>
                <w:rFonts w:cstheme="minorHAnsi"/>
                <w:b/>
                <w:color w:val="FFFFFF" w:themeColor="background1"/>
                <w:sz w:val="20"/>
                <w:szCs w:val="20"/>
                <w:lang w:bidi="en-US"/>
              </w:rPr>
            </w:pPr>
            <w:del w:id="623" w:author="Anuj Rajput" w:date="2024-07-11T17:20:00Z">
              <w:r w:rsidRPr="00006DE3">
                <w:rPr>
                  <w:rFonts w:cstheme="minorHAnsi"/>
                  <w:b/>
                  <w:color w:val="FFFFFF" w:themeColor="background1"/>
                  <w:sz w:val="20"/>
                  <w:szCs w:val="20"/>
                  <w:lang w:bidi="en-US"/>
                </w:rPr>
                <w:delText>Program Name</w:delText>
              </w:r>
              <w:bookmarkStart w:id="624" w:name="_Toc172060314"/>
              <w:bookmarkStart w:id="625" w:name="_Toc172106592"/>
              <w:bookmarkStart w:id="626" w:name="_Toc172106736"/>
              <w:bookmarkStart w:id="627" w:name="_Toc172122358"/>
              <w:bookmarkStart w:id="628" w:name="_Toc172216330"/>
              <w:bookmarkEnd w:id="624"/>
              <w:bookmarkEnd w:id="625"/>
              <w:bookmarkEnd w:id="626"/>
              <w:bookmarkEnd w:id="627"/>
              <w:bookmarkEnd w:id="628"/>
            </w:del>
          </w:p>
        </w:tc>
        <w:tc>
          <w:tcPr>
            <w:tcW w:w="1170" w:type="dxa"/>
            <w:shd w:val="clear" w:color="auto" w:fill="0070C0"/>
            <w:vAlign w:val="center"/>
          </w:tcPr>
          <w:p w14:paraId="6AD78A68" w14:textId="77777777" w:rsidR="00B11B6A" w:rsidRPr="00006DE3" w:rsidRDefault="00B11B6A" w:rsidP="00B01357">
            <w:pPr>
              <w:jc w:val="center"/>
              <w:rPr>
                <w:del w:id="629" w:author="Anuj Rajput" w:date="2024-07-11T17:20:00Z"/>
                <w:rFonts w:cstheme="minorHAnsi"/>
                <w:b/>
                <w:color w:val="FFFFFF" w:themeColor="background1"/>
                <w:sz w:val="20"/>
                <w:szCs w:val="20"/>
                <w:lang w:bidi="en-US"/>
              </w:rPr>
            </w:pPr>
            <w:del w:id="630" w:author="Anuj Rajput" w:date="2024-07-11T17:20:00Z">
              <w:r w:rsidRPr="00006DE3">
                <w:rPr>
                  <w:rFonts w:cstheme="minorHAnsi"/>
                  <w:b/>
                  <w:color w:val="FFFFFF" w:themeColor="background1"/>
                  <w:sz w:val="20"/>
                  <w:szCs w:val="20"/>
                  <w:lang w:bidi="en-US"/>
                </w:rPr>
                <w:delText>Active/</w:delText>
              </w:r>
              <w:bookmarkStart w:id="631" w:name="_Toc172060315"/>
              <w:bookmarkStart w:id="632" w:name="_Toc172106593"/>
              <w:bookmarkStart w:id="633" w:name="_Toc172106737"/>
              <w:bookmarkStart w:id="634" w:name="_Toc172122359"/>
              <w:bookmarkStart w:id="635" w:name="_Toc172216331"/>
              <w:bookmarkEnd w:id="631"/>
              <w:bookmarkEnd w:id="632"/>
              <w:bookmarkEnd w:id="633"/>
              <w:bookmarkEnd w:id="634"/>
              <w:bookmarkEnd w:id="635"/>
            </w:del>
          </w:p>
          <w:p w14:paraId="69E5AE17" w14:textId="77777777" w:rsidR="00B11B6A" w:rsidRPr="00006DE3" w:rsidRDefault="00B11B6A" w:rsidP="00B01357">
            <w:pPr>
              <w:jc w:val="center"/>
              <w:rPr>
                <w:del w:id="636" w:author="Anuj Rajput" w:date="2024-07-11T17:20:00Z"/>
                <w:rFonts w:cstheme="minorHAnsi"/>
                <w:b/>
                <w:color w:val="FFFFFF" w:themeColor="background1"/>
                <w:sz w:val="20"/>
                <w:szCs w:val="20"/>
                <w:lang w:bidi="en-US"/>
              </w:rPr>
            </w:pPr>
            <w:del w:id="637" w:author="Anuj Rajput" w:date="2024-07-11T17:20:00Z">
              <w:r w:rsidRPr="00006DE3">
                <w:rPr>
                  <w:rFonts w:cstheme="minorHAnsi"/>
                  <w:b/>
                  <w:color w:val="FFFFFF" w:themeColor="background1"/>
                  <w:sz w:val="20"/>
                  <w:szCs w:val="20"/>
                  <w:lang w:bidi="en-US"/>
                </w:rPr>
                <w:delText>Inactive</w:delText>
              </w:r>
              <w:bookmarkStart w:id="638" w:name="_Toc172060316"/>
              <w:bookmarkStart w:id="639" w:name="_Toc172106594"/>
              <w:bookmarkStart w:id="640" w:name="_Toc172106738"/>
              <w:bookmarkStart w:id="641" w:name="_Toc172122360"/>
              <w:bookmarkStart w:id="642" w:name="_Toc172216332"/>
              <w:bookmarkEnd w:id="638"/>
              <w:bookmarkEnd w:id="639"/>
              <w:bookmarkEnd w:id="640"/>
              <w:bookmarkEnd w:id="641"/>
              <w:bookmarkEnd w:id="642"/>
            </w:del>
          </w:p>
        </w:tc>
        <w:tc>
          <w:tcPr>
            <w:tcW w:w="2340" w:type="dxa"/>
            <w:shd w:val="clear" w:color="auto" w:fill="0070C0"/>
            <w:vAlign w:val="center"/>
          </w:tcPr>
          <w:p w14:paraId="2B54A15E" w14:textId="77777777" w:rsidR="00B11B6A" w:rsidRPr="00006DE3" w:rsidRDefault="00B11B6A" w:rsidP="00B01357">
            <w:pPr>
              <w:jc w:val="center"/>
              <w:rPr>
                <w:del w:id="643" w:author="Anuj Rajput" w:date="2024-07-11T17:20:00Z"/>
                <w:rFonts w:cstheme="minorHAnsi"/>
                <w:b/>
                <w:color w:val="FFFFFF" w:themeColor="background1"/>
                <w:sz w:val="20"/>
                <w:szCs w:val="20"/>
                <w:lang w:bidi="en-US"/>
              </w:rPr>
            </w:pPr>
            <w:del w:id="644" w:author="Anuj Rajput" w:date="2024-07-11T17:20:00Z">
              <w:r w:rsidRPr="00006DE3">
                <w:rPr>
                  <w:rFonts w:cstheme="minorHAnsi"/>
                  <w:b/>
                  <w:color w:val="FFFFFF" w:themeColor="background1"/>
                  <w:sz w:val="20"/>
                  <w:szCs w:val="20"/>
                  <w:lang w:bidi="en-US"/>
                </w:rPr>
                <w:delText>Language</w:delText>
              </w:r>
              <w:bookmarkStart w:id="645" w:name="_Toc172060317"/>
              <w:bookmarkStart w:id="646" w:name="_Toc172106595"/>
              <w:bookmarkStart w:id="647" w:name="_Toc172106739"/>
              <w:bookmarkStart w:id="648" w:name="_Toc172122361"/>
              <w:bookmarkStart w:id="649" w:name="_Toc172216333"/>
              <w:bookmarkEnd w:id="645"/>
              <w:bookmarkEnd w:id="646"/>
              <w:bookmarkEnd w:id="647"/>
              <w:bookmarkEnd w:id="648"/>
              <w:bookmarkEnd w:id="649"/>
            </w:del>
          </w:p>
        </w:tc>
        <w:tc>
          <w:tcPr>
            <w:tcW w:w="1440" w:type="dxa"/>
            <w:shd w:val="clear" w:color="auto" w:fill="0070C0"/>
            <w:vAlign w:val="center"/>
          </w:tcPr>
          <w:p w14:paraId="68BF5409" w14:textId="77777777" w:rsidR="00B11B6A" w:rsidRPr="00006DE3" w:rsidRDefault="00B11B6A" w:rsidP="00B01357">
            <w:pPr>
              <w:jc w:val="center"/>
              <w:rPr>
                <w:del w:id="650" w:author="Anuj Rajput" w:date="2024-07-11T17:20:00Z"/>
                <w:rFonts w:cstheme="minorHAnsi"/>
                <w:b/>
                <w:color w:val="FFFFFF" w:themeColor="background1"/>
                <w:sz w:val="20"/>
                <w:szCs w:val="20"/>
                <w:lang w:bidi="en-US"/>
              </w:rPr>
            </w:pPr>
            <w:del w:id="651" w:author="Anuj Rajput" w:date="2024-07-11T17:20:00Z">
              <w:r w:rsidRPr="00006DE3">
                <w:rPr>
                  <w:rFonts w:cstheme="minorHAnsi"/>
                  <w:b/>
                  <w:color w:val="FFFFFF" w:themeColor="background1"/>
                  <w:sz w:val="20"/>
                  <w:szCs w:val="20"/>
                  <w:lang w:bidi="en-US"/>
                </w:rPr>
                <w:delText>Lines of Code</w:delText>
              </w:r>
              <w:bookmarkStart w:id="652" w:name="_Toc172060318"/>
              <w:bookmarkStart w:id="653" w:name="_Toc172106596"/>
              <w:bookmarkStart w:id="654" w:name="_Toc172106740"/>
              <w:bookmarkStart w:id="655" w:name="_Toc172122362"/>
              <w:bookmarkStart w:id="656" w:name="_Toc172216334"/>
              <w:bookmarkEnd w:id="652"/>
              <w:bookmarkEnd w:id="653"/>
              <w:bookmarkEnd w:id="654"/>
              <w:bookmarkEnd w:id="655"/>
              <w:bookmarkEnd w:id="656"/>
            </w:del>
          </w:p>
        </w:tc>
        <w:tc>
          <w:tcPr>
            <w:tcW w:w="1620" w:type="dxa"/>
            <w:shd w:val="clear" w:color="auto" w:fill="0070C0"/>
            <w:vAlign w:val="center"/>
          </w:tcPr>
          <w:p w14:paraId="0F07C2A7" w14:textId="77777777" w:rsidR="00B11B6A" w:rsidRPr="00006DE3" w:rsidRDefault="00B11B6A" w:rsidP="00B01357">
            <w:pPr>
              <w:jc w:val="center"/>
              <w:rPr>
                <w:del w:id="657" w:author="Anuj Rajput" w:date="2024-07-11T17:20:00Z"/>
                <w:rFonts w:cstheme="minorHAnsi"/>
                <w:b/>
                <w:color w:val="FFFFFF" w:themeColor="background1"/>
                <w:sz w:val="20"/>
                <w:szCs w:val="20"/>
                <w:lang w:bidi="en-US"/>
              </w:rPr>
            </w:pPr>
            <w:del w:id="658" w:author="Anuj Rajput" w:date="2024-07-11T17:20:00Z">
              <w:r w:rsidRPr="00006DE3">
                <w:rPr>
                  <w:rFonts w:cstheme="minorHAnsi"/>
                  <w:b/>
                  <w:color w:val="FFFFFF" w:themeColor="background1"/>
                  <w:sz w:val="20"/>
                  <w:szCs w:val="20"/>
                  <w:lang w:bidi="en-US"/>
                </w:rPr>
                <w:delText>Last Modified (Date)</w:delText>
              </w:r>
              <w:bookmarkStart w:id="659" w:name="_Toc172060319"/>
              <w:bookmarkStart w:id="660" w:name="_Toc172106597"/>
              <w:bookmarkStart w:id="661" w:name="_Toc172106741"/>
              <w:bookmarkStart w:id="662" w:name="_Toc172122363"/>
              <w:bookmarkStart w:id="663" w:name="_Toc172216335"/>
              <w:bookmarkEnd w:id="659"/>
              <w:bookmarkEnd w:id="660"/>
              <w:bookmarkEnd w:id="661"/>
              <w:bookmarkEnd w:id="662"/>
              <w:bookmarkEnd w:id="663"/>
            </w:del>
          </w:p>
        </w:tc>
        <w:bookmarkStart w:id="664" w:name="_Toc172060320"/>
        <w:bookmarkStart w:id="665" w:name="_Toc172106598"/>
        <w:bookmarkStart w:id="666" w:name="_Toc172106742"/>
        <w:bookmarkStart w:id="667" w:name="_Toc172122364"/>
        <w:bookmarkStart w:id="668" w:name="_Toc172216336"/>
        <w:bookmarkEnd w:id="664"/>
        <w:bookmarkEnd w:id="665"/>
        <w:bookmarkEnd w:id="666"/>
        <w:bookmarkEnd w:id="667"/>
        <w:bookmarkEnd w:id="668"/>
      </w:tr>
      <w:tr w:rsidR="002A541B" w:rsidRPr="00006DE3" w14:paraId="2881DCDD" w14:textId="77777777" w:rsidTr="007D7070">
        <w:trPr>
          <w:del w:id="669" w:author="Anuj Rajput" w:date="2024-07-11T17:20:00Z"/>
        </w:trPr>
        <w:tc>
          <w:tcPr>
            <w:tcW w:w="3690" w:type="dxa"/>
            <w:vAlign w:val="center"/>
          </w:tcPr>
          <w:p w14:paraId="5552B105" w14:textId="77777777" w:rsidR="00B11B6A" w:rsidRPr="00006DE3" w:rsidRDefault="00B11B6A" w:rsidP="00B01357">
            <w:pPr>
              <w:rPr>
                <w:del w:id="670" w:author="Anuj Rajput" w:date="2024-07-11T17:20:00Z"/>
                <w:rFonts w:cstheme="minorHAnsi"/>
                <w:sz w:val="20"/>
                <w:szCs w:val="20"/>
                <w:lang w:bidi="en-US"/>
              </w:rPr>
            </w:pPr>
            <w:bookmarkStart w:id="671" w:name="_Toc172060321"/>
            <w:bookmarkStart w:id="672" w:name="_Toc172106599"/>
            <w:bookmarkStart w:id="673" w:name="_Toc172106743"/>
            <w:bookmarkStart w:id="674" w:name="_Toc172122365"/>
            <w:bookmarkStart w:id="675" w:name="_Toc172216337"/>
            <w:bookmarkEnd w:id="671"/>
            <w:bookmarkEnd w:id="672"/>
            <w:bookmarkEnd w:id="673"/>
            <w:bookmarkEnd w:id="674"/>
            <w:bookmarkEnd w:id="675"/>
          </w:p>
        </w:tc>
        <w:tc>
          <w:tcPr>
            <w:tcW w:w="1170" w:type="dxa"/>
            <w:vAlign w:val="center"/>
          </w:tcPr>
          <w:p w14:paraId="605DEE5F" w14:textId="77777777" w:rsidR="00B11B6A" w:rsidRPr="00006DE3" w:rsidRDefault="00B11B6A" w:rsidP="00B01357">
            <w:pPr>
              <w:rPr>
                <w:del w:id="676" w:author="Anuj Rajput" w:date="2024-07-11T17:20:00Z"/>
                <w:rFonts w:cstheme="minorHAnsi"/>
                <w:sz w:val="20"/>
                <w:szCs w:val="20"/>
                <w:lang w:bidi="en-US"/>
              </w:rPr>
            </w:pPr>
            <w:bookmarkStart w:id="677" w:name="_Toc172060322"/>
            <w:bookmarkStart w:id="678" w:name="_Toc172106600"/>
            <w:bookmarkStart w:id="679" w:name="_Toc172106744"/>
            <w:bookmarkStart w:id="680" w:name="_Toc172122366"/>
            <w:bookmarkStart w:id="681" w:name="_Toc172216338"/>
            <w:bookmarkEnd w:id="677"/>
            <w:bookmarkEnd w:id="678"/>
            <w:bookmarkEnd w:id="679"/>
            <w:bookmarkEnd w:id="680"/>
            <w:bookmarkEnd w:id="681"/>
          </w:p>
        </w:tc>
        <w:tc>
          <w:tcPr>
            <w:tcW w:w="2340" w:type="dxa"/>
            <w:vAlign w:val="center"/>
          </w:tcPr>
          <w:p w14:paraId="0E8E9F63" w14:textId="77777777" w:rsidR="00B11B6A" w:rsidRPr="00006DE3" w:rsidRDefault="00B11B6A" w:rsidP="00B01357">
            <w:pPr>
              <w:rPr>
                <w:del w:id="682" w:author="Anuj Rajput" w:date="2024-07-11T17:20:00Z"/>
                <w:rFonts w:cstheme="minorHAnsi"/>
                <w:sz w:val="20"/>
                <w:szCs w:val="20"/>
                <w:lang w:bidi="en-US"/>
              </w:rPr>
            </w:pPr>
            <w:bookmarkStart w:id="683" w:name="_Toc172060323"/>
            <w:bookmarkStart w:id="684" w:name="_Toc172106601"/>
            <w:bookmarkStart w:id="685" w:name="_Toc172106745"/>
            <w:bookmarkStart w:id="686" w:name="_Toc172122367"/>
            <w:bookmarkStart w:id="687" w:name="_Toc172216339"/>
            <w:bookmarkEnd w:id="683"/>
            <w:bookmarkEnd w:id="684"/>
            <w:bookmarkEnd w:id="685"/>
            <w:bookmarkEnd w:id="686"/>
            <w:bookmarkEnd w:id="687"/>
          </w:p>
        </w:tc>
        <w:tc>
          <w:tcPr>
            <w:tcW w:w="1440" w:type="dxa"/>
            <w:vAlign w:val="center"/>
          </w:tcPr>
          <w:p w14:paraId="10854986" w14:textId="77777777" w:rsidR="00B11B6A" w:rsidRPr="00006DE3" w:rsidRDefault="00B11B6A" w:rsidP="00B01357">
            <w:pPr>
              <w:rPr>
                <w:del w:id="688" w:author="Anuj Rajput" w:date="2024-07-11T17:20:00Z"/>
                <w:rFonts w:cstheme="minorHAnsi"/>
                <w:sz w:val="20"/>
                <w:szCs w:val="20"/>
                <w:lang w:bidi="en-US"/>
              </w:rPr>
            </w:pPr>
            <w:bookmarkStart w:id="689" w:name="_Toc172060324"/>
            <w:bookmarkStart w:id="690" w:name="_Toc172106602"/>
            <w:bookmarkStart w:id="691" w:name="_Toc172106746"/>
            <w:bookmarkStart w:id="692" w:name="_Toc172122368"/>
            <w:bookmarkStart w:id="693" w:name="_Toc172216340"/>
            <w:bookmarkEnd w:id="689"/>
            <w:bookmarkEnd w:id="690"/>
            <w:bookmarkEnd w:id="691"/>
            <w:bookmarkEnd w:id="692"/>
            <w:bookmarkEnd w:id="693"/>
          </w:p>
        </w:tc>
        <w:tc>
          <w:tcPr>
            <w:tcW w:w="1620" w:type="dxa"/>
            <w:vAlign w:val="center"/>
          </w:tcPr>
          <w:p w14:paraId="646241C4" w14:textId="77777777" w:rsidR="00B11B6A" w:rsidRPr="00006DE3" w:rsidRDefault="00B11B6A" w:rsidP="00B01357">
            <w:pPr>
              <w:rPr>
                <w:del w:id="694" w:author="Anuj Rajput" w:date="2024-07-11T17:20:00Z"/>
                <w:rFonts w:cstheme="minorHAnsi"/>
                <w:sz w:val="20"/>
                <w:szCs w:val="20"/>
                <w:lang w:bidi="en-US"/>
              </w:rPr>
            </w:pPr>
            <w:bookmarkStart w:id="695" w:name="_Toc172060325"/>
            <w:bookmarkStart w:id="696" w:name="_Toc172106603"/>
            <w:bookmarkStart w:id="697" w:name="_Toc172106747"/>
            <w:bookmarkStart w:id="698" w:name="_Toc172122369"/>
            <w:bookmarkStart w:id="699" w:name="_Toc172216341"/>
            <w:bookmarkEnd w:id="695"/>
            <w:bookmarkEnd w:id="696"/>
            <w:bookmarkEnd w:id="697"/>
            <w:bookmarkEnd w:id="698"/>
            <w:bookmarkEnd w:id="699"/>
          </w:p>
        </w:tc>
        <w:bookmarkStart w:id="700" w:name="_Toc172060326"/>
        <w:bookmarkStart w:id="701" w:name="_Toc172106604"/>
        <w:bookmarkStart w:id="702" w:name="_Toc172106748"/>
        <w:bookmarkStart w:id="703" w:name="_Toc172122370"/>
        <w:bookmarkStart w:id="704" w:name="_Toc172216342"/>
        <w:bookmarkEnd w:id="700"/>
        <w:bookmarkEnd w:id="701"/>
        <w:bookmarkEnd w:id="702"/>
        <w:bookmarkEnd w:id="703"/>
        <w:bookmarkEnd w:id="704"/>
      </w:tr>
      <w:tr w:rsidR="002A541B" w:rsidRPr="00006DE3" w14:paraId="56812D60" w14:textId="77777777" w:rsidTr="007D7070">
        <w:trPr>
          <w:del w:id="705" w:author="Anuj Rajput" w:date="2024-07-11T17:20:00Z"/>
        </w:trPr>
        <w:tc>
          <w:tcPr>
            <w:tcW w:w="3690" w:type="dxa"/>
            <w:vAlign w:val="center"/>
          </w:tcPr>
          <w:p w14:paraId="1902C9E7" w14:textId="77777777" w:rsidR="00B11B6A" w:rsidRPr="00006DE3" w:rsidRDefault="00B11B6A" w:rsidP="00B01357">
            <w:pPr>
              <w:rPr>
                <w:del w:id="706" w:author="Anuj Rajput" w:date="2024-07-11T17:20:00Z"/>
                <w:rFonts w:cstheme="minorHAnsi"/>
                <w:sz w:val="20"/>
                <w:szCs w:val="20"/>
                <w:lang w:bidi="en-US"/>
              </w:rPr>
            </w:pPr>
            <w:bookmarkStart w:id="707" w:name="_Toc172060327"/>
            <w:bookmarkStart w:id="708" w:name="_Toc172106605"/>
            <w:bookmarkStart w:id="709" w:name="_Toc172106749"/>
            <w:bookmarkStart w:id="710" w:name="_Toc172122371"/>
            <w:bookmarkStart w:id="711" w:name="_Toc172216343"/>
            <w:bookmarkEnd w:id="707"/>
            <w:bookmarkEnd w:id="708"/>
            <w:bookmarkEnd w:id="709"/>
            <w:bookmarkEnd w:id="710"/>
            <w:bookmarkEnd w:id="711"/>
          </w:p>
        </w:tc>
        <w:tc>
          <w:tcPr>
            <w:tcW w:w="1170" w:type="dxa"/>
            <w:vAlign w:val="center"/>
          </w:tcPr>
          <w:p w14:paraId="1B085E90" w14:textId="77777777" w:rsidR="00B11B6A" w:rsidRPr="00006DE3" w:rsidRDefault="00B11B6A" w:rsidP="00B01357">
            <w:pPr>
              <w:rPr>
                <w:del w:id="712" w:author="Anuj Rajput" w:date="2024-07-11T17:20:00Z"/>
                <w:rFonts w:cstheme="minorHAnsi"/>
                <w:sz w:val="20"/>
                <w:szCs w:val="20"/>
                <w:lang w:bidi="en-US"/>
              </w:rPr>
            </w:pPr>
            <w:bookmarkStart w:id="713" w:name="_Toc172060328"/>
            <w:bookmarkStart w:id="714" w:name="_Toc172106606"/>
            <w:bookmarkStart w:id="715" w:name="_Toc172106750"/>
            <w:bookmarkStart w:id="716" w:name="_Toc172122372"/>
            <w:bookmarkStart w:id="717" w:name="_Toc172216344"/>
            <w:bookmarkEnd w:id="713"/>
            <w:bookmarkEnd w:id="714"/>
            <w:bookmarkEnd w:id="715"/>
            <w:bookmarkEnd w:id="716"/>
            <w:bookmarkEnd w:id="717"/>
          </w:p>
        </w:tc>
        <w:tc>
          <w:tcPr>
            <w:tcW w:w="2340" w:type="dxa"/>
            <w:vAlign w:val="center"/>
          </w:tcPr>
          <w:p w14:paraId="2B208445" w14:textId="77777777" w:rsidR="00B11B6A" w:rsidRPr="00006DE3" w:rsidRDefault="00B11B6A" w:rsidP="00B01357">
            <w:pPr>
              <w:rPr>
                <w:del w:id="718" w:author="Anuj Rajput" w:date="2024-07-11T17:20:00Z"/>
                <w:rFonts w:cstheme="minorHAnsi"/>
                <w:sz w:val="20"/>
                <w:szCs w:val="20"/>
                <w:lang w:bidi="en-US"/>
              </w:rPr>
            </w:pPr>
            <w:bookmarkStart w:id="719" w:name="_Toc172060329"/>
            <w:bookmarkStart w:id="720" w:name="_Toc172106607"/>
            <w:bookmarkStart w:id="721" w:name="_Toc172106751"/>
            <w:bookmarkStart w:id="722" w:name="_Toc172122373"/>
            <w:bookmarkStart w:id="723" w:name="_Toc172216345"/>
            <w:bookmarkEnd w:id="719"/>
            <w:bookmarkEnd w:id="720"/>
            <w:bookmarkEnd w:id="721"/>
            <w:bookmarkEnd w:id="722"/>
            <w:bookmarkEnd w:id="723"/>
          </w:p>
        </w:tc>
        <w:tc>
          <w:tcPr>
            <w:tcW w:w="1440" w:type="dxa"/>
            <w:vAlign w:val="center"/>
          </w:tcPr>
          <w:p w14:paraId="197F0942" w14:textId="77777777" w:rsidR="00B11B6A" w:rsidRPr="00006DE3" w:rsidRDefault="00B11B6A" w:rsidP="00B01357">
            <w:pPr>
              <w:rPr>
                <w:del w:id="724" w:author="Anuj Rajput" w:date="2024-07-11T17:20:00Z"/>
                <w:rFonts w:cstheme="minorHAnsi"/>
                <w:sz w:val="20"/>
                <w:szCs w:val="20"/>
                <w:lang w:bidi="en-US"/>
              </w:rPr>
            </w:pPr>
            <w:bookmarkStart w:id="725" w:name="_Toc172060330"/>
            <w:bookmarkStart w:id="726" w:name="_Toc172106608"/>
            <w:bookmarkStart w:id="727" w:name="_Toc172106752"/>
            <w:bookmarkStart w:id="728" w:name="_Toc172122374"/>
            <w:bookmarkStart w:id="729" w:name="_Toc172216346"/>
            <w:bookmarkEnd w:id="725"/>
            <w:bookmarkEnd w:id="726"/>
            <w:bookmarkEnd w:id="727"/>
            <w:bookmarkEnd w:id="728"/>
            <w:bookmarkEnd w:id="729"/>
          </w:p>
        </w:tc>
        <w:tc>
          <w:tcPr>
            <w:tcW w:w="1620" w:type="dxa"/>
            <w:vAlign w:val="center"/>
          </w:tcPr>
          <w:p w14:paraId="3992F9AD" w14:textId="77777777" w:rsidR="00B11B6A" w:rsidRPr="00006DE3" w:rsidRDefault="00B11B6A" w:rsidP="00B01357">
            <w:pPr>
              <w:rPr>
                <w:del w:id="730" w:author="Anuj Rajput" w:date="2024-07-11T17:20:00Z"/>
                <w:rFonts w:cstheme="minorHAnsi"/>
                <w:sz w:val="20"/>
                <w:szCs w:val="20"/>
                <w:lang w:bidi="en-US"/>
              </w:rPr>
            </w:pPr>
            <w:bookmarkStart w:id="731" w:name="_Toc172060331"/>
            <w:bookmarkStart w:id="732" w:name="_Toc172106609"/>
            <w:bookmarkStart w:id="733" w:name="_Toc172106753"/>
            <w:bookmarkStart w:id="734" w:name="_Toc172122375"/>
            <w:bookmarkStart w:id="735" w:name="_Toc172216347"/>
            <w:bookmarkEnd w:id="731"/>
            <w:bookmarkEnd w:id="732"/>
            <w:bookmarkEnd w:id="733"/>
            <w:bookmarkEnd w:id="734"/>
            <w:bookmarkEnd w:id="735"/>
          </w:p>
        </w:tc>
        <w:bookmarkStart w:id="736" w:name="_Toc172060332"/>
        <w:bookmarkStart w:id="737" w:name="_Toc172106610"/>
        <w:bookmarkStart w:id="738" w:name="_Toc172106754"/>
        <w:bookmarkStart w:id="739" w:name="_Toc172122376"/>
        <w:bookmarkStart w:id="740" w:name="_Toc172216348"/>
        <w:bookmarkEnd w:id="736"/>
        <w:bookmarkEnd w:id="737"/>
        <w:bookmarkEnd w:id="738"/>
        <w:bookmarkEnd w:id="739"/>
        <w:bookmarkEnd w:id="740"/>
      </w:tr>
      <w:tr w:rsidR="002A541B" w:rsidRPr="00006DE3" w14:paraId="0CE57EEF" w14:textId="77777777" w:rsidTr="007D7070">
        <w:trPr>
          <w:del w:id="741" w:author="Anuj Rajput" w:date="2024-07-11T17:20:00Z"/>
        </w:trPr>
        <w:tc>
          <w:tcPr>
            <w:tcW w:w="3690" w:type="dxa"/>
            <w:vAlign w:val="center"/>
          </w:tcPr>
          <w:p w14:paraId="34B69950" w14:textId="77777777" w:rsidR="00B11B6A" w:rsidRPr="00006DE3" w:rsidRDefault="00B11B6A" w:rsidP="00B01357">
            <w:pPr>
              <w:rPr>
                <w:del w:id="742" w:author="Anuj Rajput" w:date="2024-07-11T17:20:00Z"/>
                <w:rFonts w:cstheme="minorHAnsi"/>
                <w:sz w:val="20"/>
                <w:szCs w:val="20"/>
                <w:lang w:bidi="en-US"/>
              </w:rPr>
            </w:pPr>
            <w:bookmarkStart w:id="743" w:name="_Toc172060333"/>
            <w:bookmarkStart w:id="744" w:name="_Toc172106611"/>
            <w:bookmarkStart w:id="745" w:name="_Toc172106755"/>
            <w:bookmarkStart w:id="746" w:name="_Toc172122377"/>
            <w:bookmarkStart w:id="747" w:name="_Toc172216349"/>
            <w:bookmarkEnd w:id="743"/>
            <w:bookmarkEnd w:id="744"/>
            <w:bookmarkEnd w:id="745"/>
            <w:bookmarkEnd w:id="746"/>
            <w:bookmarkEnd w:id="747"/>
          </w:p>
        </w:tc>
        <w:tc>
          <w:tcPr>
            <w:tcW w:w="1170" w:type="dxa"/>
            <w:vAlign w:val="center"/>
          </w:tcPr>
          <w:p w14:paraId="5C2458F1" w14:textId="77777777" w:rsidR="00B11B6A" w:rsidRPr="00006DE3" w:rsidRDefault="00B11B6A" w:rsidP="00B01357">
            <w:pPr>
              <w:rPr>
                <w:del w:id="748" w:author="Anuj Rajput" w:date="2024-07-11T17:20:00Z"/>
                <w:rFonts w:cstheme="minorHAnsi"/>
                <w:sz w:val="20"/>
                <w:szCs w:val="20"/>
                <w:lang w:bidi="en-US"/>
              </w:rPr>
            </w:pPr>
            <w:bookmarkStart w:id="749" w:name="_Toc172060334"/>
            <w:bookmarkStart w:id="750" w:name="_Toc172106612"/>
            <w:bookmarkStart w:id="751" w:name="_Toc172106756"/>
            <w:bookmarkStart w:id="752" w:name="_Toc172122378"/>
            <w:bookmarkStart w:id="753" w:name="_Toc172216350"/>
            <w:bookmarkEnd w:id="749"/>
            <w:bookmarkEnd w:id="750"/>
            <w:bookmarkEnd w:id="751"/>
            <w:bookmarkEnd w:id="752"/>
            <w:bookmarkEnd w:id="753"/>
          </w:p>
        </w:tc>
        <w:tc>
          <w:tcPr>
            <w:tcW w:w="2340" w:type="dxa"/>
            <w:vAlign w:val="center"/>
          </w:tcPr>
          <w:p w14:paraId="79750F4E" w14:textId="77777777" w:rsidR="00B11B6A" w:rsidRPr="00006DE3" w:rsidRDefault="00B11B6A" w:rsidP="00B01357">
            <w:pPr>
              <w:rPr>
                <w:del w:id="754" w:author="Anuj Rajput" w:date="2024-07-11T17:20:00Z"/>
                <w:rFonts w:cstheme="minorHAnsi"/>
                <w:sz w:val="20"/>
                <w:szCs w:val="20"/>
                <w:lang w:bidi="en-US"/>
              </w:rPr>
            </w:pPr>
            <w:bookmarkStart w:id="755" w:name="_Toc172060335"/>
            <w:bookmarkStart w:id="756" w:name="_Toc172106613"/>
            <w:bookmarkStart w:id="757" w:name="_Toc172106757"/>
            <w:bookmarkStart w:id="758" w:name="_Toc172122379"/>
            <w:bookmarkStart w:id="759" w:name="_Toc172216351"/>
            <w:bookmarkEnd w:id="755"/>
            <w:bookmarkEnd w:id="756"/>
            <w:bookmarkEnd w:id="757"/>
            <w:bookmarkEnd w:id="758"/>
            <w:bookmarkEnd w:id="759"/>
          </w:p>
        </w:tc>
        <w:tc>
          <w:tcPr>
            <w:tcW w:w="1440" w:type="dxa"/>
            <w:vAlign w:val="center"/>
          </w:tcPr>
          <w:p w14:paraId="1AD929E9" w14:textId="77777777" w:rsidR="00B11B6A" w:rsidRPr="00006DE3" w:rsidRDefault="00B11B6A" w:rsidP="00B01357">
            <w:pPr>
              <w:rPr>
                <w:del w:id="760" w:author="Anuj Rajput" w:date="2024-07-11T17:20:00Z"/>
                <w:rFonts w:cstheme="minorHAnsi"/>
                <w:sz w:val="20"/>
                <w:szCs w:val="20"/>
                <w:lang w:bidi="en-US"/>
              </w:rPr>
            </w:pPr>
            <w:bookmarkStart w:id="761" w:name="_Toc172060336"/>
            <w:bookmarkStart w:id="762" w:name="_Toc172106614"/>
            <w:bookmarkStart w:id="763" w:name="_Toc172106758"/>
            <w:bookmarkStart w:id="764" w:name="_Toc172122380"/>
            <w:bookmarkStart w:id="765" w:name="_Toc172216352"/>
            <w:bookmarkEnd w:id="761"/>
            <w:bookmarkEnd w:id="762"/>
            <w:bookmarkEnd w:id="763"/>
            <w:bookmarkEnd w:id="764"/>
            <w:bookmarkEnd w:id="765"/>
          </w:p>
        </w:tc>
        <w:tc>
          <w:tcPr>
            <w:tcW w:w="1620" w:type="dxa"/>
            <w:vAlign w:val="center"/>
          </w:tcPr>
          <w:p w14:paraId="18298BD1" w14:textId="77777777" w:rsidR="00B11B6A" w:rsidRPr="00006DE3" w:rsidRDefault="00B11B6A" w:rsidP="00B01357">
            <w:pPr>
              <w:rPr>
                <w:del w:id="766" w:author="Anuj Rajput" w:date="2024-07-11T17:20:00Z"/>
                <w:rFonts w:cstheme="minorHAnsi"/>
                <w:sz w:val="20"/>
                <w:szCs w:val="20"/>
                <w:lang w:bidi="en-US"/>
              </w:rPr>
            </w:pPr>
            <w:bookmarkStart w:id="767" w:name="_Toc172060337"/>
            <w:bookmarkStart w:id="768" w:name="_Toc172106615"/>
            <w:bookmarkStart w:id="769" w:name="_Toc172106759"/>
            <w:bookmarkStart w:id="770" w:name="_Toc172122381"/>
            <w:bookmarkStart w:id="771" w:name="_Toc172216353"/>
            <w:bookmarkEnd w:id="767"/>
            <w:bookmarkEnd w:id="768"/>
            <w:bookmarkEnd w:id="769"/>
            <w:bookmarkEnd w:id="770"/>
            <w:bookmarkEnd w:id="771"/>
          </w:p>
        </w:tc>
        <w:bookmarkStart w:id="772" w:name="_Toc172060338"/>
        <w:bookmarkStart w:id="773" w:name="_Toc172106616"/>
        <w:bookmarkStart w:id="774" w:name="_Toc172106760"/>
        <w:bookmarkStart w:id="775" w:name="_Toc172122382"/>
        <w:bookmarkStart w:id="776" w:name="_Toc172216354"/>
        <w:bookmarkEnd w:id="772"/>
        <w:bookmarkEnd w:id="773"/>
        <w:bookmarkEnd w:id="774"/>
        <w:bookmarkEnd w:id="775"/>
        <w:bookmarkEnd w:id="776"/>
      </w:tr>
    </w:tbl>
    <w:p w14:paraId="5B435E87" w14:textId="77777777" w:rsidR="00B01357" w:rsidRPr="00006DE3" w:rsidRDefault="00B01357">
      <w:pPr>
        <w:rPr>
          <w:del w:id="777" w:author="Anuj Rajput" w:date="2024-07-11T17:21:00Z"/>
          <w:rFonts w:cstheme="minorHAnsi"/>
          <w:lang w:bidi="en-US"/>
        </w:rPr>
      </w:pPr>
      <w:bookmarkStart w:id="778" w:name="_Toc172060339"/>
      <w:bookmarkStart w:id="779" w:name="_Toc172106617"/>
      <w:bookmarkStart w:id="780" w:name="_Toc172106761"/>
      <w:bookmarkStart w:id="781" w:name="_Toc172122383"/>
      <w:bookmarkStart w:id="782" w:name="_Toc172216355"/>
      <w:bookmarkEnd w:id="778"/>
      <w:bookmarkEnd w:id="779"/>
      <w:bookmarkEnd w:id="780"/>
      <w:bookmarkEnd w:id="781"/>
      <w:bookmarkEnd w:id="782"/>
    </w:p>
    <w:p w14:paraId="110C3830" w14:textId="3E91D45B" w:rsidR="00015B2C" w:rsidRPr="00006DE3" w:rsidRDefault="00015B2C" w:rsidP="00015B2C">
      <w:pPr>
        <w:pStyle w:val="Style2"/>
        <w:spacing w:before="0"/>
        <w:ind w:left="-86" w:hanging="274"/>
        <w:rPr>
          <w:rFonts w:asciiTheme="minorHAnsi" w:hAnsiTheme="minorHAnsi" w:cstheme="minorBidi"/>
          <w:lang w:bidi="en-US"/>
        </w:rPr>
      </w:pPr>
      <w:bookmarkStart w:id="783" w:name="_Toc172216356"/>
      <w:r w:rsidRPr="411AB76C">
        <w:rPr>
          <w:rFonts w:asciiTheme="minorHAnsi" w:hAnsiTheme="minorHAnsi" w:cstheme="minorBidi"/>
          <w:lang w:bidi="en-US"/>
        </w:rPr>
        <w:t xml:space="preserve">Application </w:t>
      </w:r>
      <w:r w:rsidR="3780E2BF" w:rsidRPr="411AB76C">
        <w:rPr>
          <w:rFonts w:asciiTheme="minorHAnsi" w:hAnsiTheme="minorHAnsi" w:cstheme="minorBidi"/>
          <w:lang w:bidi="en-US"/>
        </w:rPr>
        <w:t>Space</w:t>
      </w:r>
      <w:r w:rsidR="7A003AA0" w:rsidRPr="411AB76C">
        <w:rPr>
          <w:rFonts w:asciiTheme="minorHAnsi" w:hAnsiTheme="minorHAnsi" w:cstheme="minorBidi"/>
          <w:lang w:bidi="en-US"/>
        </w:rPr>
        <w:t>s</w:t>
      </w:r>
      <w:r w:rsidR="3780E2BF" w:rsidRPr="411AB76C">
        <w:rPr>
          <w:rFonts w:asciiTheme="minorHAnsi" w:hAnsiTheme="minorHAnsi" w:cstheme="minorBidi"/>
          <w:lang w:bidi="en-US"/>
        </w:rPr>
        <w:t xml:space="preserve"> and</w:t>
      </w:r>
      <w:r w:rsidR="0F4C5899" w:rsidRPr="411AB76C">
        <w:rPr>
          <w:rFonts w:asciiTheme="minorHAnsi" w:hAnsiTheme="minorHAnsi" w:cstheme="minorBidi"/>
          <w:lang w:bidi="en-US"/>
        </w:rPr>
        <w:t xml:space="preserve"> </w:t>
      </w:r>
      <w:r w:rsidRPr="411AB76C">
        <w:rPr>
          <w:rFonts w:asciiTheme="minorHAnsi" w:hAnsiTheme="minorHAnsi" w:cstheme="minorBidi"/>
          <w:lang w:bidi="en-US"/>
        </w:rPr>
        <w:t>Environments Details</w:t>
      </w:r>
      <w:bookmarkEnd w:id="783"/>
    </w:p>
    <w:p w14:paraId="6A3B6ACF" w14:textId="77777777" w:rsidR="00184593" w:rsidRPr="00006DE3" w:rsidRDefault="00184593" w:rsidP="00184593">
      <w:pPr>
        <w:ind w:left="-360"/>
        <w:rPr>
          <w:rFonts w:cstheme="minorHAnsi"/>
          <w:b/>
          <w:sz w:val="20"/>
          <w:szCs w:val="20"/>
          <w:lang w:bidi="en-US"/>
        </w:rPr>
      </w:pPr>
      <w:r w:rsidRPr="43E481B4">
        <w:rPr>
          <w:b/>
          <w:bCs/>
          <w:sz w:val="20"/>
          <w:szCs w:val="20"/>
          <w:lang w:bidi="en-US"/>
        </w:rPr>
        <w:t>Topics to be covered based on KT provided by incumbent team. (Mark "Not Applicable" if no KT provided on the area)</w:t>
      </w:r>
    </w:p>
    <w:p w14:paraId="59BA890E" w14:textId="671C1B45" w:rsidR="463C5363" w:rsidRDefault="37329F5E" w:rsidP="411AB76C">
      <w:pPr>
        <w:ind w:left="-360"/>
        <w:rPr>
          <w:rFonts w:ascii="Calibri" w:eastAsia="Calibri" w:hAnsi="Calibri" w:cs="Calibri"/>
          <w:sz w:val="20"/>
          <w:szCs w:val="20"/>
        </w:rPr>
      </w:pPr>
      <w:proofErr w:type="spellStart"/>
      <w:r w:rsidRPr="000F164B">
        <w:rPr>
          <w:rFonts w:ascii="Calibri" w:eastAsia="Calibri" w:hAnsi="Calibri" w:cs="Calibri"/>
          <w:sz w:val="20"/>
          <w:szCs w:val="20"/>
          <w:u w:val="single"/>
        </w:rPr>
        <w:t>Contentful</w:t>
      </w:r>
      <w:proofErr w:type="spellEnd"/>
      <w:r w:rsidRPr="000F164B">
        <w:rPr>
          <w:rFonts w:ascii="Calibri" w:eastAsia="Calibri" w:hAnsi="Calibri" w:cs="Calibri"/>
          <w:sz w:val="20"/>
          <w:szCs w:val="20"/>
          <w:u w:val="single"/>
        </w:rPr>
        <w:t xml:space="preserve"> space</w:t>
      </w:r>
      <w:r w:rsidRPr="411AB76C">
        <w:rPr>
          <w:rFonts w:ascii="Calibri" w:eastAsia="Calibri" w:hAnsi="Calibri" w:cs="Calibri"/>
          <w:sz w:val="20"/>
          <w:szCs w:val="20"/>
        </w:rPr>
        <w:t xml:space="preserve">: Space is where all the content is created with </w:t>
      </w:r>
      <w:proofErr w:type="spellStart"/>
      <w:r w:rsidRPr="411AB76C">
        <w:rPr>
          <w:rFonts w:ascii="Calibri" w:eastAsia="Calibri" w:hAnsi="Calibri" w:cs="Calibri"/>
          <w:sz w:val="20"/>
          <w:szCs w:val="20"/>
        </w:rPr>
        <w:t>Contentful</w:t>
      </w:r>
      <w:proofErr w:type="spellEnd"/>
      <w:r w:rsidRPr="411AB76C">
        <w:rPr>
          <w:rFonts w:ascii="Calibri" w:eastAsia="Calibri" w:hAnsi="Calibri" w:cs="Calibri"/>
          <w:sz w:val="20"/>
          <w:szCs w:val="20"/>
        </w:rPr>
        <w:t xml:space="preserve">. It’s your place to keep all the content related to a project. </w:t>
      </w:r>
      <w:r w:rsidR="00132C6C" w:rsidRPr="00132C6C">
        <w:rPr>
          <w:rFonts w:ascii="Calibri" w:eastAsia="Calibri" w:hAnsi="Calibri" w:cs="Calibri"/>
          <w:sz w:val="20"/>
          <w:szCs w:val="20"/>
        </w:rPr>
        <w:t xml:space="preserve">Spaces are where </w:t>
      </w:r>
      <w:r w:rsidR="006D2D88">
        <w:rPr>
          <w:rFonts w:ascii="Calibri" w:eastAsia="Calibri" w:hAnsi="Calibri" w:cs="Calibri"/>
          <w:sz w:val="20"/>
          <w:szCs w:val="20"/>
        </w:rPr>
        <w:t>we</w:t>
      </w:r>
      <w:r w:rsidR="00132C6C" w:rsidRPr="00132C6C">
        <w:rPr>
          <w:rFonts w:ascii="Calibri" w:eastAsia="Calibri" w:hAnsi="Calibri" w:cs="Calibri"/>
          <w:sz w:val="20"/>
          <w:szCs w:val="20"/>
        </w:rPr>
        <w:t xml:space="preserve"> interact with content for </w:t>
      </w:r>
      <w:proofErr w:type="gramStart"/>
      <w:r w:rsidR="00132C6C" w:rsidRPr="00132C6C">
        <w:rPr>
          <w:rFonts w:ascii="Calibri" w:eastAsia="Calibri" w:hAnsi="Calibri" w:cs="Calibri"/>
          <w:sz w:val="20"/>
          <w:szCs w:val="20"/>
        </w:rPr>
        <w:t>particular goals</w:t>
      </w:r>
      <w:proofErr w:type="gramEnd"/>
      <w:r w:rsidR="006D2D88">
        <w:rPr>
          <w:rFonts w:ascii="Calibri" w:eastAsia="Calibri" w:hAnsi="Calibri" w:cs="Calibri"/>
          <w:sz w:val="20"/>
          <w:szCs w:val="20"/>
        </w:rPr>
        <w:t>.</w:t>
      </w:r>
    </w:p>
    <w:p w14:paraId="0A9F5F81" w14:textId="694BE512" w:rsidR="463C5363" w:rsidRPr="002F72B9" w:rsidRDefault="37329F5E" w:rsidP="411AB76C">
      <w:pPr>
        <w:ind w:left="-360"/>
        <w:rPr>
          <w:rFonts w:ascii="Calibri" w:eastAsia="Calibri" w:hAnsi="Calibri" w:cs="Calibri"/>
          <w:sz w:val="20"/>
          <w:szCs w:val="20"/>
        </w:rPr>
      </w:pPr>
      <w:r w:rsidRPr="002F72B9">
        <w:rPr>
          <w:rFonts w:ascii="Calibri" w:eastAsia="Calibri" w:hAnsi="Calibri" w:cs="Calibri"/>
          <w:sz w:val="20"/>
          <w:szCs w:val="20"/>
        </w:rPr>
        <w:t xml:space="preserve">Content is organized and managed within spaces and environments. Spaces are containers for content. Environments within spaces allow for staging, testing, and production workflows, enabling safe content updates and changes without affecting the live content. </w:t>
      </w:r>
    </w:p>
    <w:p w14:paraId="39A7A670" w14:textId="1CC116B5" w:rsidR="7A3DC414" w:rsidRPr="004F03DA" w:rsidRDefault="7A3DC414" w:rsidP="00495142">
      <w:pPr>
        <w:ind w:left="-360"/>
        <w:rPr>
          <w:rFonts w:ascii="Calibri" w:eastAsia="Calibri" w:hAnsi="Calibri" w:cs="Calibri"/>
          <w:sz w:val="20"/>
          <w:szCs w:val="20"/>
        </w:rPr>
      </w:pPr>
      <w:r w:rsidRPr="002F72B9">
        <w:rPr>
          <w:rFonts w:ascii="Calibri" w:eastAsia="Calibri" w:hAnsi="Calibri" w:cs="Calibri"/>
          <w:sz w:val="20"/>
          <w:szCs w:val="20"/>
        </w:rPr>
        <w:t xml:space="preserve">An </w:t>
      </w:r>
      <w:r w:rsidRPr="002F72B9">
        <w:rPr>
          <w:rFonts w:ascii="Calibri" w:eastAsia="Calibri" w:hAnsi="Calibri" w:cs="Calibri"/>
          <w:b/>
          <w:bCs/>
          <w:sz w:val="20"/>
          <w:szCs w:val="20"/>
        </w:rPr>
        <w:t>environment</w:t>
      </w:r>
      <w:r w:rsidRPr="002F72B9">
        <w:rPr>
          <w:rFonts w:ascii="Calibri" w:eastAsia="Calibri" w:hAnsi="Calibri" w:cs="Calibri"/>
          <w:sz w:val="20"/>
          <w:szCs w:val="20"/>
        </w:rPr>
        <w:t xml:space="preserve"> in </w:t>
      </w:r>
      <w:proofErr w:type="spellStart"/>
      <w:r w:rsidRPr="002F72B9">
        <w:rPr>
          <w:rFonts w:ascii="Calibri" w:eastAsia="Calibri" w:hAnsi="Calibri" w:cs="Calibri"/>
          <w:sz w:val="20"/>
          <w:szCs w:val="20"/>
        </w:rPr>
        <w:t>Contentful</w:t>
      </w:r>
      <w:proofErr w:type="spellEnd"/>
      <w:r w:rsidRPr="002F72B9">
        <w:rPr>
          <w:rFonts w:ascii="Calibri" w:eastAsia="Calibri" w:hAnsi="Calibri" w:cs="Calibri"/>
          <w:sz w:val="20"/>
          <w:szCs w:val="20"/>
        </w:rPr>
        <w:t xml:space="preserve"> is used to manage different stages of content development and deployment. Environments allow you to create copies of your space's content, enabling safe development, testing, and production workflows. Each space </w:t>
      </w:r>
      <w:r w:rsidRPr="004F03DA">
        <w:rPr>
          <w:rFonts w:ascii="Calibri" w:eastAsia="Calibri" w:hAnsi="Calibri" w:cs="Calibri"/>
          <w:sz w:val="20"/>
          <w:szCs w:val="20"/>
        </w:rPr>
        <w:t>can have multiple environments.</w:t>
      </w:r>
    </w:p>
    <w:p w14:paraId="603BB135" w14:textId="77777777" w:rsidR="006D3334" w:rsidRPr="005A4B0F" w:rsidRDefault="006D3334" w:rsidP="004F03DA">
      <w:pPr>
        <w:pStyle w:val="ListParagraph"/>
        <w:numPr>
          <w:ilvl w:val="0"/>
          <w:numId w:val="77"/>
        </w:numPr>
        <w:rPr>
          <w:del w:id="784" w:author="Unknown"/>
          <w:u w:val="single"/>
        </w:rPr>
      </w:pPr>
    </w:p>
    <w:p w14:paraId="37C107C1" w14:textId="41FA0B4E" w:rsidR="463C5363" w:rsidRPr="004F03DA" w:rsidRDefault="37329F5E">
      <w:pPr>
        <w:pStyle w:val="ListParagraph"/>
        <w:numPr>
          <w:ilvl w:val="0"/>
          <w:numId w:val="77"/>
        </w:numPr>
        <w:rPr>
          <w:rFonts w:ascii="Calibri" w:eastAsia="Calibri" w:hAnsi="Calibri" w:cs="Calibri"/>
          <w:sz w:val="20"/>
          <w:szCs w:val="20"/>
        </w:rPr>
        <w:pPrChange w:id="785" w:author="Anuj Rajput" w:date="2024-07-11T19:06:00Z" w16du:dateUtc="2024-07-11T13:36:00Z">
          <w:pPr>
            <w:pStyle w:val="ListParagraph"/>
            <w:numPr>
              <w:numId w:val="60"/>
            </w:numPr>
            <w:ind w:left="360" w:hanging="360"/>
          </w:pPr>
        </w:pPrChange>
      </w:pPr>
      <w:r w:rsidRPr="005A4B0F">
        <w:rPr>
          <w:rFonts w:ascii="Calibri" w:eastAsia="Calibri" w:hAnsi="Calibri" w:cs="Calibri"/>
          <w:sz w:val="20"/>
          <w:szCs w:val="20"/>
          <w:u w:val="single"/>
        </w:rPr>
        <w:t>KCOM</w:t>
      </w:r>
      <w:r w:rsidR="00465EB0" w:rsidRPr="005A4B0F">
        <w:rPr>
          <w:rFonts w:ascii="Calibri" w:eastAsia="Calibri" w:hAnsi="Calibri" w:cs="Calibri"/>
          <w:sz w:val="20"/>
          <w:szCs w:val="20"/>
          <w:u w:val="single"/>
        </w:rPr>
        <w:t xml:space="preserve"> Space</w:t>
      </w:r>
      <w:ins w:id="786" w:author="Akhila Kodudula [External]" w:date="2024-07-11T12:27:00Z">
        <w:r w:rsidR="6946DCA8" w:rsidRPr="004F03DA">
          <w:rPr>
            <w:rFonts w:ascii="Calibri" w:eastAsia="Calibri" w:hAnsi="Calibri" w:cs="Calibri"/>
            <w:sz w:val="20"/>
            <w:szCs w:val="20"/>
          </w:rPr>
          <w:t xml:space="preserve">: used </w:t>
        </w:r>
      </w:ins>
      <w:r w:rsidR="00E0324C">
        <w:rPr>
          <w:rFonts w:ascii="Calibri" w:eastAsia="Calibri" w:hAnsi="Calibri" w:cs="Calibri"/>
          <w:sz w:val="20"/>
          <w:szCs w:val="20"/>
        </w:rPr>
        <w:t xml:space="preserve">to deliver content to </w:t>
      </w:r>
      <w:r w:rsidR="6946DCA8" w:rsidRPr="004F03DA">
        <w:rPr>
          <w:rFonts w:ascii="Calibri" w:eastAsia="Calibri" w:hAnsi="Calibri" w:cs="Calibri"/>
          <w:sz w:val="20"/>
          <w:szCs w:val="20"/>
        </w:rPr>
        <w:t>websites</w:t>
      </w:r>
      <w:ins w:id="787" w:author="Akhila Kodudula [External]" w:date="2024-07-11T12:28:00Z">
        <w:r w:rsidR="610B1E9A" w:rsidRPr="004F03DA">
          <w:rPr>
            <w:rFonts w:ascii="Calibri" w:eastAsia="Calibri" w:hAnsi="Calibri" w:cs="Calibri"/>
            <w:sz w:val="20"/>
            <w:szCs w:val="20"/>
          </w:rPr>
          <w:t xml:space="preserve"> (keurig.com, keurig.ca)</w:t>
        </w:r>
      </w:ins>
      <w:ins w:id="788" w:author="Akhila Kodudula [External]" w:date="2024-07-11T12:29:00Z">
        <w:r w:rsidR="2E6211EC" w:rsidRPr="004F03DA">
          <w:rPr>
            <w:rFonts w:ascii="Calibri" w:eastAsia="Calibri" w:hAnsi="Calibri" w:cs="Calibri"/>
            <w:sz w:val="20"/>
            <w:szCs w:val="20"/>
          </w:rPr>
          <w:t>, It has all the content related</w:t>
        </w:r>
      </w:ins>
      <w:ins w:id="789" w:author="Akhila Kodudula [External]" w:date="2024-07-11T12:30:00Z">
        <w:r w:rsidR="2E6211EC" w:rsidRPr="004F03DA">
          <w:rPr>
            <w:rFonts w:ascii="Calibri" w:eastAsia="Calibri" w:hAnsi="Calibri" w:cs="Calibri"/>
            <w:sz w:val="20"/>
            <w:szCs w:val="20"/>
          </w:rPr>
          <w:t xml:space="preserve"> to primary content hub, PDP</w:t>
        </w:r>
      </w:ins>
    </w:p>
    <w:p w14:paraId="40C0ECD0" w14:textId="15E703C6" w:rsidR="463C5363" w:rsidRPr="005A4B0F" w:rsidRDefault="37329F5E">
      <w:pPr>
        <w:pStyle w:val="ListParagraph"/>
        <w:numPr>
          <w:ilvl w:val="0"/>
          <w:numId w:val="77"/>
        </w:numPr>
        <w:rPr>
          <w:rFonts w:ascii="Calibri" w:eastAsia="Calibri" w:hAnsi="Calibri" w:cs="Calibri"/>
          <w:sz w:val="20"/>
          <w:szCs w:val="20"/>
        </w:rPr>
        <w:pPrChange w:id="790" w:author="Anuj Rajput" w:date="2024-07-11T19:06:00Z" w16du:dateUtc="2024-07-11T13:36:00Z">
          <w:pPr>
            <w:pStyle w:val="ListParagraph"/>
            <w:numPr>
              <w:numId w:val="60"/>
            </w:numPr>
            <w:ind w:left="360" w:hanging="360"/>
          </w:pPr>
        </w:pPrChange>
      </w:pPr>
      <w:r w:rsidRPr="005A4B0F">
        <w:rPr>
          <w:rFonts w:ascii="Calibri" w:eastAsia="Calibri" w:hAnsi="Calibri" w:cs="Calibri"/>
          <w:sz w:val="20"/>
          <w:szCs w:val="20"/>
          <w:u w:val="single"/>
        </w:rPr>
        <w:t>KCBU</w:t>
      </w:r>
      <w:r w:rsidR="005A4B0F" w:rsidRPr="005A4B0F">
        <w:rPr>
          <w:rFonts w:ascii="Calibri" w:eastAsia="Calibri" w:hAnsi="Calibri" w:cs="Calibri"/>
          <w:sz w:val="20"/>
          <w:szCs w:val="20"/>
          <w:u w:val="single"/>
        </w:rPr>
        <w:t xml:space="preserve"> Space</w:t>
      </w:r>
      <w:ins w:id="791" w:author="Akhila Kodudula [External]" w:date="2024-07-11T12:27:00Z">
        <w:r w:rsidR="0A284B21" w:rsidRPr="005A4B0F">
          <w:rPr>
            <w:rFonts w:ascii="Calibri" w:eastAsia="Calibri" w:hAnsi="Calibri" w:cs="Calibri"/>
            <w:sz w:val="20"/>
            <w:szCs w:val="20"/>
          </w:rPr>
          <w:t xml:space="preserve">: </w:t>
        </w:r>
      </w:ins>
      <w:ins w:id="792" w:author="Akhila Kodudula [External]" w:date="2024-07-11T12:28:00Z">
        <w:r w:rsidR="0A284B21" w:rsidRPr="005A4B0F">
          <w:rPr>
            <w:rFonts w:ascii="Calibri" w:eastAsia="Calibri" w:hAnsi="Calibri" w:cs="Calibri"/>
            <w:sz w:val="20"/>
            <w:szCs w:val="20"/>
          </w:rPr>
          <w:t xml:space="preserve">used </w:t>
        </w:r>
      </w:ins>
      <w:r w:rsidR="00F66473">
        <w:rPr>
          <w:rFonts w:ascii="Calibri" w:eastAsia="Calibri" w:hAnsi="Calibri" w:cs="Calibri"/>
          <w:sz w:val="20"/>
          <w:szCs w:val="20"/>
        </w:rPr>
        <w:t xml:space="preserve">to deliver content to </w:t>
      </w:r>
      <w:r w:rsidR="00F66473" w:rsidRPr="004F03DA">
        <w:rPr>
          <w:rFonts w:ascii="Calibri" w:eastAsia="Calibri" w:hAnsi="Calibri" w:cs="Calibri"/>
          <w:sz w:val="20"/>
          <w:szCs w:val="20"/>
        </w:rPr>
        <w:t>websites</w:t>
      </w:r>
      <w:ins w:id="793" w:author="Akhila Kodudula [External]" w:date="2024-07-11T12:28:00Z">
        <w:r w:rsidR="00F66473" w:rsidRPr="004F03DA">
          <w:rPr>
            <w:rFonts w:ascii="Calibri" w:eastAsia="Calibri" w:hAnsi="Calibri" w:cs="Calibri"/>
            <w:sz w:val="20"/>
            <w:szCs w:val="20"/>
          </w:rPr>
          <w:t xml:space="preserve"> (keurig.com, keurig.ca)</w:t>
        </w:r>
      </w:ins>
      <w:r w:rsidR="00F66473">
        <w:rPr>
          <w:rFonts w:ascii="Calibri" w:eastAsia="Calibri" w:hAnsi="Calibri" w:cs="Calibri"/>
          <w:sz w:val="20"/>
          <w:szCs w:val="20"/>
        </w:rPr>
        <w:t xml:space="preserve"> and</w:t>
      </w:r>
      <w:ins w:id="794" w:author="Akhila Kodudula [External]" w:date="2024-07-11T12:28:00Z">
        <w:r w:rsidR="0A284B21" w:rsidRPr="005A4B0F">
          <w:rPr>
            <w:rFonts w:ascii="Calibri" w:eastAsia="Calibri" w:hAnsi="Calibri" w:cs="Calibri"/>
            <w:sz w:val="20"/>
            <w:szCs w:val="20"/>
          </w:rPr>
          <w:t xml:space="preserve"> mobile app where in the user can see the </w:t>
        </w:r>
        <w:proofErr w:type="spellStart"/>
        <w:r w:rsidR="0A284B21" w:rsidRPr="005A4B0F">
          <w:rPr>
            <w:rFonts w:ascii="Calibri" w:eastAsia="Calibri" w:hAnsi="Calibri" w:cs="Calibri"/>
            <w:sz w:val="20"/>
            <w:szCs w:val="20"/>
          </w:rPr>
          <w:t>keurig</w:t>
        </w:r>
        <w:proofErr w:type="spellEnd"/>
        <w:r w:rsidR="0A284B21" w:rsidRPr="005A4B0F">
          <w:rPr>
            <w:rFonts w:ascii="Calibri" w:eastAsia="Calibri" w:hAnsi="Calibri" w:cs="Calibri"/>
            <w:sz w:val="20"/>
            <w:szCs w:val="20"/>
          </w:rPr>
          <w:t xml:space="preserve"> perks and Mobile app also has Lucky brew</w:t>
        </w:r>
      </w:ins>
      <w:ins w:id="795" w:author="Akhila Kodudula [External]" w:date="2024-07-11T12:29:00Z">
        <w:r w:rsidR="4554B58F" w:rsidRPr="005A4B0F">
          <w:rPr>
            <w:rFonts w:ascii="Calibri" w:eastAsia="Calibri" w:hAnsi="Calibri" w:cs="Calibri"/>
            <w:sz w:val="20"/>
            <w:szCs w:val="20"/>
          </w:rPr>
          <w:t>ers</w:t>
        </w:r>
      </w:ins>
      <w:ins w:id="796" w:author="Akhila Kodudula [External]" w:date="2024-07-11T12:32:00Z">
        <w:r w:rsidR="3D46B837" w:rsidRPr="005A4B0F">
          <w:rPr>
            <w:rFonts w:ascii="Calibri" w:eastAsia="Calibri" w:hAnsi="Calibri" w:cs="Calibri"/>
            <w:sz w:val="20"/>
            <w:szCs w:val="20"/>
          </w:rPr>
          <w:t>, Brand logos, Variety logos</w:t>
        </w:r>
      </w:ins>
    </w:p>
    <w:p w14:paraId="1A611482" w14:textId="6ECED8C9" w:rsidR="463C5363" w:rsidRPr="00966A72" w:rsidRDefault="00C973C7" w:rsidP="43E481B4">
      <w:pPr>
        <w:ind w:left="-360"/>
        <w:rPr>
          <w:b/>
          <w:bCs/>
          <w:sz w:val="20"/>
          <w:szCs w:val="20"/>
          <w:lang w:bidi="en-US"/>
        </w:rPr>
      </w:pPr>
      <w:r w:rsidRPr="00966A72">
        <w:rPr>
          <w:b/>
          <w:bCs/>
          <w:sz w:val="20"/>
          <w:szCs w:val="20"/>
          <w:lang w:bidi="en-US"/>
        </w:rPr>
        <w:t xml:space="preserve">List of </w:t>
      </w:r>
      <w:r w:rsidR="463C5363" w:rsidRPr="00966A72">
        <w:rPr>
          <w:b/>
          <w:bCs/>
          <w:sz w:val="20"/>
          <w:szCs w:val="20"/>
          <w:lang w:bidi="en-US"/>
        </w:rPr>
        <w:t>Environments within K</w:t>
      </w:r>
      <w:r w:rsidR="22112AB9" w:rsidRPr="00966A72">
        <w:rPr>
          <w:b/>
          <w:bCs/>
          <w:sz w:val="20"/>
          <w:szCs w:val="20"/>
          <w:lang w:bidi="en-US"/>
        </w:rPr>
        <w:t>CBU</w:t>
      </w:r>
      <w:r w:rsidR="463C5363" w:rsidRPr="00966A72">
        <w:rPr>
          <w:b/>
          <w:bCs/>
          <w:sz w:val="20"/>
          <w:szCs w:val="20"/>
          <w:lang w:bidi="en-US"/>
        </w:rPr>
        <w:t xml:space="preserve"> Space:</w:t>
      </w:r>
    </w:p>
    <w:p w14:paraId="300E603D" w14:textId="51432456" w:rsidR="463C5363" w:rsidRPr="00966A72" w:rsidRDefault="463C5363">
      <w:pPr>
        <w:pStyle w:val="ListParagraph"/>
        <w:numPr>
          <w:ilvl w:val="0"/>
          <w:numId w:val="78"/>
        </w:numPr>
        <w:rPr>
          <w:sz w:val="20"/>
          <w:szCs w:val="20"/>
          <w:lang w:bidi="en-US"/>
        </w:rPr>
        <w:pPrChange w:id="797" w:author="Anuj Rajput" w:date="2024-07-11T19:06:00Z" w16du:dateUtc="2024-07-11T13:36:00Z">
          <w:pPr>
            <w:pStyle w:val="ListParagraph"/>
            <w:numPr>
              <w:numId w:val="2"/>
            </w:numPr>
            <w:ind w:left="360" w:hanging="360"/>
          </w:pPr>
        </w:pPrChange>
      </w:pPr>
      <w:r w:rsidRPr="00966A72">
        <w:rPr>
          <w:sz w:val="20"/>
          <w:szCs w:val="20"/>
          <w:lang w:bidi="en-US"/>
        </w:rPr>
        <w:t>DEV</w:t>
      </w:r>
    </w:p>
    <w:p w14:paraId="552F59B2" w14:textId="54072DBF" w:rsidR="463C5363" w:rsidRPr="00966A72" w:rsidRDefault="463C5363">
      <w:pPr>
        <w:pStyle w:val="ListParagraph"/>
        <w:numPr>
          <w:ilvl w:val="0"/>
          <w:numId w:val="78"/>
        </w:numPr>
        <w:rPr>
          <w:sz w:val="20"/>
          <w:szCs w:val="20"/>
          <w:lang w:bidi="en-US"/>
        </w:rPr>
        <w:pPrChange w:id="798" w:author="Anuj Rajput" w:date="2024-07-11T19:06:00Z" w16du:dateUtc="2024-07-11T13:36:00Z">
          <w:pPr>
            <w:pStyle w:val="ListParagraph"/>
            <w:numPr>
              <w:numId w:val="2"/>
            </w:numPr>
            <w:ind w:left="360" w:hanging="360"/>
          </w:pPr>
        </w:pPrChange>
      </w:pPr>
      <w:r w:rsidRPr="00966A72">
        <w:rPr>
          <w:sz w:val="20"/>
          <w:szCs w:val="20"/>
          <w:lang w:bidi="en-US"/>
        </w:rPr>
        <w:t>REG</w:t>
      </w:r>
    </w:p>
    <w:p w14:paraId="2EB3DDEA" w14:textId="11F03064" w:rsidR="463C5363" w:rsidRPr="00966A72" w:rsidRDefault="463C5363">
      <w:pPr>
        <w:pStyle w:val="ListParagraph"/>
        <w:numPr>
          <w:ilvl w:val="0"/>
          <w:numId w:val="78"/>
        </w:numPr>
        <w:rPr>
          <w:sz w:val="20"/>
          <w:szCs w:val="20"/>
          <w:lang w:bidi="en-US"/>
        </w:rPr>
        <w:pPrChange w:id="799" w:author="Anuj Rajput" w:date="2024-07-11T19:06:00Z" w16du:dateUtc="2024-07-11T13:36:00Z">
          <w:pPr>
            <w:pStyle w:val="ListParagraph"/>
            <w:numPr>
              <w:numId w:val="2"/>
            </w:numPr>
            <w:ind w:left="360" w:hanging="360"/>
          </w:pPr>
        </w:pPrChange>
      </w:pPr>
      <w:r w:rsidRPr="00966A72">
        <w:rPr>
          <w:sz w:val="20"/>
          <w:szCs w:val="20"/>
          <w:lang w:bidi="en-US"/>
        </w:rPr>
        <w:t>UAT</w:t>
      </w:r>
    </w:p>
    <w:p w14:paraId="0303E97E" w14:textId="169510EA" w:rsidR="463C5363" w:rsidRPr="00966A72" w:rsidRDefault="463C5363" w:rsidP="43E481B4">
      <w:pPr>
        <w:ind w:left="-360"/>
        <w:rPr>
          <w:b/>
          <w:bCs/>
          <w:sz w:val="20"/>
          <w:szCs w:val="20"/>
          <w:lang w:bidi="en-US"/>
        </w:rPr>
      </w:pPr>
      <w:r w:rsidRPr="00966A72">
        <w:rPr>
          <w:b/>
          <w:bCs/>
          <w:sz w:val="20"/>
          <w:szCs w:val="20"/>
          <w:lang w:bidi="en-US"/>
        </w:rPr>
        <w:t>Environments within KCOM Space:</w:t>
      </w:r>
    </w:p>
    <w:p w14:paraId="0206DA4C" w14:textId="0C08F37E" w:rsidR="66273DAB" w:rsidRPr="00966A72" w:rsidRDefault="66273DAB">
      <w:pPr>
        <w:pStyle w:val="ListParagraph"/>
        <w:numPr>
          <w:ilvl w:val="0"/>
          <w:numId w:val="79"/>
        </w:numPr>
        <w:rPr>
          <w:sz w:val="20"/>
          <w:szCs w:val="20"/>
          <w:lang w:bidi="en-US"/>
        </w:rPr>
        <w:pPrChange w:id="800" w:author="Anuj Rajput" w:date="2024-07-11T19:06:00Z" w16du:dateUtc="2024-07-11T13:36:00Z">
          <w:pPr>
            <w:pStyle w:val="ListParagraph"/>
            <w:numPr>
              <w:numId w:val="1"/>
            </w:numPr>
            <w:ind w:hanging="360"/>
          </w:pPr>
        </w:pPrChange>
      </w:pPr>
      <w:r w:rsidRPr="00966A72">
        <w:rPr>
          <w:sz w:val="20"/>
          <w:szCs w:val="20"/>
          <w:lang w:bidi="en-US"/>
        </w:rPr>
        <w:t>Content-hub-master-06212024</w:t>
      </w:r>
    </w:p>
    <w:p w14:paraId="2FD4F32C" w14:textId="5E1FD724" w:rsidR="66273DAB" w:rsidRPr="00966A72" w:rsidRDefault="66273DAB">
      <w:pPr>
        <w:pStyle w:val="ListParagraph"/>
        <w:numPr>
          <w:ilvl w:val="0"/>
          <w:numId w:val="79"/>
        </w:numPr>
        <w:rPr>
          <w:sz w:val="20"/>
          <w:szCs w:val="20"/>
          <w:lang w:bidi="en-US"/>
        </w:rPr>
        <w:pPrChange w:id="801" w:author="Anuj Rajput" w:date="2024-07-11T19:06:00Z" w16du:dateUtc="2024-07-11T13:36:00Z">
          <w:pPr>
            <w:pStyle w:val="ListParagraph"/>
            <w:numPr>
              <w:numId w:val="1"/>
            </w:numPr>
            <w:ind w:hanging="360"/>
          </w:pPr>
        </w:pPrChange>
      </w:pPr>
      <w:r w:rsidRPr="00966A72">
        <w:rPr>
          <w:sz w:val="20"/>
          <w:szCs w:val="20"/>
          <w:lang w:bidi="en-US"/>
        </w:rPr>
        <w:t>Content-hub-</w:t>
      </w:r>
      <w:proofErr w:type="spellStart"/>
      <w:r w:rsidRPr="00966A72">
        <w:rPr>
          <w:sz w:val="20"/>
          <w:szCs w:val="20"/>
          <w:lang w:bidi="en-US"/>
        </w:rPr>
        <w:t>nonprod</w:t>
      </w:r>
      <w:proofErr w:type="spellEnd"/>
    </w:p>
    <w:p w14:paraId="0C4AF240" w14:textId="3C579102" w:rsidR="66273DAB" w:rsidRPr="00966A72" w:rsidRDefault="66273DAB">
      <w:pPr>
        <w:pStyle w:val="ListParagraph"/>
        <w:numPr>
          <w:ilvl w:val="0"/>
          <w:numId w:val="79"/>
        </w:numPr>
        <w:rPr>
          <w:sz w:val="20"/>
          <w:szCs w:val="20"/>
          <w:lang w:bidi="en-US"/>
        </w:rPr>
        <w:pPrChange w:id="802" w:author="Anuj Rajput" w:date="2024-07-11T19:06:00Z" w16du:dateUtc="2024-07-11T13:36:00Z">
          <w:pPr>
            <w:pStyle w:val="ListParagraph"/>
            <w:numPr>
              <w:numId w:val="1"/>
            </w:numPr>
            <w:ind w:hanging="360"/>
          </w:pPr>
        </w:pPrChange>
      </w:pPr>
      <w:r w:rsidRPr="00966A72">
        <w:rPr>
          <w:sz w:val="20"/>
          <w:szCs w:val="20"/>
          <w:lang w:bidi="en-US"/>
        </w:rPr>
        <w:t>Smart-</w:t>
      </w:r>
      <w:proofErr w:type="spellStart"/>
      <w:r w:rsidRPr="00966A72">
        <w:rPr>
          <w:sz w:val="20"/>
          <w:szCs w:val="20"/>
          <w:lang w:bidi="en-US"/>
        </w:rPr>
        <w:t>pdp</w:t>
      </w:r>
      <w:proofErr w:type="spellEnd"/>
      <w:r w:rsidRPr="00966A72">
        <w:rPr>
          <w:sz w:val="20"/>
          <w:szCs w:val="20"/>
          <w:lang w:bidi="en-US"/>
        </w:rPr>
        <w:t>-</w:t>
      </w:r>
      <w:proofErr w:type="spellStart"/>
      <w:r w:rsidRPr="00966A72">
        <w:rPr>
          <w:sz w:val="20"/>
          <w:szCs w:val="20"/>
          <w:lang w:bidi="en-US"/>
        </w:rPr>
        <w:t>nonprod</w:t>
      </w:r>
      <w:proofErr w:type="spellEnd"/>
    </w:p>
    <w:p w14:paraId="715A63C7" w14:textId="4031FFAD" w:rsidR="66273DAB" w:rsidRPr="00966A72" w:rsidRDefault="66273DAB">
      <w:pPr>
        <w:pStyle w:val="ListParagraph"/>
        <w:numPr>
          <w:ilvl w:val="0"/>
          <w:numId w:val="79"/>
        </w:numPr>
        <w:rPr>
          <w:sz w:val="20"/>
          <w:szCs w:val="20"/>
          <w:lang w:bidi="en-US"/>
        </w:rPr>
        <w:pPrChange w:id="803" w:author="Anuj Rajput" w:date="2024-07-11T19:06:00Z" w16du:dateUtc="2024-07-11T13:36:00Z">
          <w:pPr>
            <w:pStyle w:val="ListParagraph"/>
            <w:numPr>
              <w:numId w:val="1"/>
            </w:numPr>
            <w:ind w:hanging="360"/>
          </w:pPr>
        </w:pPrChange>
      </w:pPr>
      <w:r w:rsidRPr="00966A72">
        <w:rPr>
          <w:sz w:val="20"/>
          <w:szCs w:val="20"/>
          <w:lang w:bidi="en-US"/>
        </w:rPr>
        <w:t>Smart-pdp-nonprod-06212024</w:t>
      </w:r>
    </w:p>
    <w:p w14:paraId="5D08C217" w14:textId="6C494276" w:rsidR="66273DAB" w:rsidRPr="00966A72" w:rsidRDefault="66273DAB">
      <w:pPr>
        <w:pStyle w:val="ListParagraph"/>
        <w:numPr>
          <w:ilvl w:val="0"/>
          <w:numId w:val="79"/>
        </w:numPr>
        <w:rPr>
          <w:sz w:val="20"/>
          <w:szCs w:val="20"/>
          <w:lang w:bidi="en-US"/>
        </w:rPr>
        <w:pPrChange w:id="804" w:author="Anuj Rajput" w:date="2024-07-11T19:06:00Z" w16du:dateUtc="2024-07-11T13:36:00Z">
          <w:pPr>
            <w:pStyle w:val="ListParagraph"/>
            <w:numPr>
              <w:numId w:val="1"/>
            </w:numPr>
            <w:ind w:hanging="360"/>
          </w:pPr>
        </w:pPrChange>
      </w:pPr>
      <w:r w:rsidRPr="00966A72">
        <w:rPr>
          <w:sz w:val="20"/>
          <w:szCs w:val="20"/>
          <w:lang w:bidi="en-US"/>
        </w:rPr>
        <w:t>Smart-pdp-nonprod2</w:t>
      </w:r>
    </w:p>
    <w:p w14:paraId="5A35A14D" w14:textId="1C60FAE5" w:rsidR="43E481B4" w:rsidRDefault="43E481B4" w:rsidP="43E481B4">
      <w:pPr>
        <w:ind w:left="-360"/>
        <w:rPr>
          <w:del w:id="805" w:author="Anuj Rajput" w:date="2024-07-11T17:54:00Z"/>
          <w:sz w:val="20"/>
          <w:szCs w:val="20"/>
          <w:highlight w:val="cyan"/>
          <w:lang w:bidi="en-US"/>
        </w:rPr>
      </w:pPr>
      <w:bookmarkStart w:id="806" w:name="_Toc172060341"/>
      <w:bookmarkStart w:id="807" w:name="_Toc172106619"/>
      <w:bookmarkStart w:id="808" w:name="_Toc172106763"/>
      <w:bookmarkStart w:id="809" w:name="_Toc172122385"/>
      <w:bookmarkStart w:id="810" w:name="_Toc172216357"/>
      <w:bookmarkEnd w:id="806"/>
      <w:bookmarkEnd w:id="807"/>
      <w:bookmarkEnd w:id="808"/>
      <w:bookmarkEnd w:id="809"/>
      <w:bookmarkEnd w:id="810"/>
    </w:p>
    <w:p w14:paraId="047D6DDB" w14:textId="77777777" w:rsidR="00184593" w:rsidRPr="00006DE3" w:rsidRDefault="00184593">
      <w:pPr>
        <w:rPr>
          <w:del w:id="811" w:author="Anuj Rajput" w:date="2024-07-11T17:54:00Z"/>
          <w:rFonts w:cstheme="minorHAnsi"/>
          <w:sz w:val="20"/>
          <w:szCs w:val="20"/>
          <w:lang w:bidi="en-US"/>
        </w:rPr>
        <w:pPrChange w:id="812" w:author="Anuj Rajput" w:date="2024-07-11T19:06:00Z" w16du:dateUtc="2024-07-11T13:36:00Z">
          <w:pPr>
            <w:pStyle w:val="ListParagraph"/>
            <w:numPr>
              <w:numId w:val="15"/>
            </w:numPr>
            <w:ind w:hanging="360"/>
          </w:pPr>
        </w:pPrChange>
      </w:pPr>
      <w:del w:id="813" w:author="Anuj Rajput" w:date="2024-07-11T17:54:00Z">
        <w:r w:rsidRPr="00006DE3">
          <w:rPr>
            <w:rFonts w:cstheme="minorHAnsi"/>
            <w:sz w:val="20"/>
            <w:szCs w:val="20"/>
            <w:lang w:bidi="en-US"/>
          </w:rPr>
          <w:delText>Understanding of technical architecture of the application - Physical &amp; Logical Architecture</w:delText>
        </w:r>
        <w:bookmarkStart w:id="814" w:name="_Toc172060342"/>
        <w:bookmarkStart w:id="815" w:name="_Toc172106620"/>
        <w:bookmarkStart w:id="816" w:name="_Toc172106764"/>
        <w:bookmarkStart w:id="817" w:name="_Toc172122386"/>
        <w:bookmarkStart w:id="818" w:name="_Toc172216358"/>
        <w:bookmarkEnd w:id="814"/>
        <w:bookmarkEnd w:id="815"/>
        <w:bookmarkEnd w:id="816"/>
        <w:bookmarkEnd w:id="817"/>
        <w:bookmarkEnd w:id="818"/>
      </w:del>
    </w:p>
    <w:p w14:paraId="5AEC1830" w14:textId="77777777" w:rsidR="00184593" w:rsidRPr="00495142" w:rsidRDefault="00184593">
      <w:pPr>
        <w:rPr>
          <w:del w:id="819" w:author="Anuj Rajput" w:date="2024-07-11T17:54:00Z"/>
          <w:lang w:bidi="en-US"/>
        </w:rPr>
        <w:pPrChange w:id="820" w:author="Anuj Rajput" w:date="2024-07-11T19:06:00Z" w16du:dateUtc="2024-07-11T13:36:00Z">
          <w:pPr>
            <w:pStyle w:val="ListParagraph"/>
            <w:numPr>
              <w:numId w:val="15"/>
            </w:numPr>
            <w:ind w:hanging="360"/>
          </w:pPr>
        </w:pPrChange>
      </w:pPr>
      <w:del w:id="821" w:author="Anuj Rajput" w:date="2024-07-11T17:54:00Z">
        <w:r w:rsidRPr="00495142">
          <w:rPr>
            <w:lang w:bidi="en-US"/>
          </w:rPr>
          <w:delText>Knowledge of application design and workflow details</w:delText>
        </w:r>
        <w:bookmarkStart w:id="822" w:name="_Toc172060343"/>
        <w:bookmarkStart w:id="823" w:name="_Toc172106621"/>
        <w:bookmarkStart w:id="824" w:name="_Toc172106765"/>
        <w:bookmarkStart w:id="825" w:name="_Toc172122387"/>
        <w:bookmarkStart w:id="826" w:name="_Toc172216359"/>
        <w:bookmarkEnd w:id="822"/>
        <w:bookmarkEnd w:id="823"/>
        <w:bookmarkEnd w:id="824"/>
        <w:bookmarkEnd w:id="825"/>
        <w:bookmarkEnd w:id="826"/>
      </w:del>
    </w:p>
    <w:p w14:paraId="2E68DB08" w14:textId="77777777" w:rsidR="00184593" w:rsidRPr="00006DE3" w:rsidRDefault="00184593">
      <w:pPr>
        <w:rPr>
          <w:del w:id="827" w:author="Anuj Rajput" w:date="2024-07-11T17:54:00Z"/>
          <w:lang w:bidi="en-US"/>
        </w:rPr>
        <w:pPrChange w:id="828" w:author="Anuj Rajput" w:date="2024-07-11T19:06:00Z" w16du:dateUtc="2024-07-11T13:36:00Z">
          <w:pPr>
            <w:pStyle w:val="ListParagraph"/>
            <w:numPr>
              <w:numId w:val="15"/>
            </w:numPr>
            <w:ind w:hanging="360"/>
          </w:pPr>
        </w:pPrChange>
      </w:pPr>
      <w:del w:id="829" w:author="Anuj Rajput" w:date="2024-07-11T17:54:00Z">
        <w:r w:rsidRPr="00006DE3">
          <w:rPr>
            <w:lang w:bidi="en-US"/>
          </w:rPr>
          <w:delText>Technical details of batch/ scheduled jobs running on the application</w:delText>
        </w:r>
        <w:bookmarkStart w:id="830" w:name="_Toc172060344"/>
        <w:bookmarkStart w:id="831" w:name="_Toc172106622"/>
        <w:bookmarkStart w:id="832" w:name="_Toc172106766"/>
        <w:bookmarkStart w:id="833" w:name="_Toc172122388"/>
        <w:bookmarkStart w:id="834" w:name="_Toc172216360"/>
        <w:bookmarkEnd w:id="830"/>
        <w:bookmarkEnd w:id="831"/>
        <w:bookmarkEnd w:id="832"/>
        <w:bookmarkEnd w:id="833"/>
        <w:bookmarkEnd w:id="834"/>
      </w:del>
    </w:p>
    <w:p w14:paraId="07A78379" w14:textId="77777777" w:rsidR="00184593" w:rsidRPr="00006DE3" w:rsidRDefault="00184593">
      <w:pPr>
        <w:rPr>
          <w:del w:id="835" w:author="Anuj Rajput" w:date="2024-07-11T17:54:00Z"/>
          <w:lang w:bidi="en-US"/>
        </w:rPr>
        <w:pPrChange w:id="836" w:author="Anuj Rajput" w:date="2024-07-11T19:06:00Z" w16du:dateUtc="2024-07-11T13:36:00Z">
          <w:pPr>
            <w:pStyle w:val="ListParagraph"/>
            <w:numPr>
              <w:numId w:val="15"/>
            </w:numPr>
            <w:ind w:hanging="360"/>
          </w:pPr>
        </w:pPrChange>
      </w:pPr>
      <w:del w:id="837" w:author="Anuj Rajput" w:date="2024-07-11T17:54:00Z">
        <w:r w:rsidRPr="00006DE3">
          <w:rPr>
            <w:lang w:bidi="en-US"/>
          </w:rPr>
          <w:delText>Understand and capture the items to be monitored and operational tasks to be performed on regular basis</w:delText>
        </w:r>
        <w:bookmarkStart w:id="838" w:name="_Toc172060345"/>
        <w:bookmarkStart w:id="839" w:name="_Toc172106623"/>
        <w:bookmarkStart w:id="840" w:name="_Toc172106767"/>
        <w:bookmarkStart w:id="841" w:name="_Toc172122389"/>
        <w:bookmarkStart w:id="842" w:name="_Toc172216361"/>
        <w:bookmarkEnd w:id="838"/>
        <w:bookmarkEnd w:id="839"/>
        <w:bookmarkEnd w:id="840"/>
        <w:bookmarkEnd w:id="841"/>
        <w:bookmarkEnd w:id="842"/>
      </w:del>
    </w:p>
    <w:p w14:paraId="406B69F6" w14:textId="77777777" w:rsidR="00184593" w:rsidRPr="00006DE3" w:rsidRDefault="00184593">
      <w:pPr>
        <w:rPr>
          <w:del w:id="843" w:author="Anuj Rajput" w:date="2024-07-11T17:54:00Z"/>
          <w:lang w:bidi="en-US"/>
        </w:rPr>
        <w:pPrChange w:id="844" w:author="Anuj Rajput" w:date="2024-07-11T19:06:00Z" w16du:dateUtc="2024-07-11T13:36:00Z">
          <w:pPr>
            <w:pStyle w:val="ListParagraph"/>
            <w:numPr>
              <w:numId w:val="15"/>
            </w:numPr>
            <w:ind w:hanging="360"/>
          </w:pPr>
        </w:pPrChange>
      </w:pPr>
      <w:del w:id="845" w:author="Anuj Rajput" w:date="2024-07-11T17:54:00Z">
        <w:r w:rsidRPr="00006DE3">
          <w:rPr>
            <w:lang w:bidi="en-US"/>
          </w:rPr>
          <w:delText>Understand the installation procedures and system configuration information (wherever applicable)</w:delText>
        </w:r>
        <w:bookmarkStart w:id="846" w:name="_Toc172060346"/>
        <w:bookmarkStart w:id="847" w:name="_Toc172106624"/>
        <w:bookmarkStart w:id="848" w:name="_Toc172106768"/>
        <w:bookmarkStart w:id="849" w:name="_Toc172122390"/>
        <w:bookmarkStart w:id="850" w:name="_Toc172216362"/>
        <w:bookmarkEnd w:id="846"/>
        <w:bookmarkEnd w:id="847"/>
        <w:bookmarkEnd w:id="848"/>
        <w:bookmarkEnd w:id="849"/>
        <w:bookmarkEnd w:id="850"/>
      </w:del>
    </w:p>
    <w:p w14:paraId="73CCD443" w14:textId="77777777" w:rsidR="00184593" w:rsidRPr="00006DE3" w:rsidRDefault="00184593">
      <w:pPr>
        <w:rPr>
          <w:del w:id="851" w:author="Anuj Rajput" w:date="2024-07-11T17:54:00Z"/>
          <w:lang w:bidi="en-US"/>
        </w:rPr>
        <w:pPrChange w:id="852" w:author="Anuj Rajput" w:date="2024-07-11T19:06:00Z" w16du:dateUtc="2024-07-11T13:36:00Z">
          <w:pPr>
            <w:pStyle w:val="ListParagraph"/>
            <w:numPr>
              <w:numId w:val="15"/>
            </w:numPr>
            <w:ind w:hanging="360"/>
          </w:pPr>
        </w:pPrChange>
      </w:pPr>
      <w:del w:id="853" w:author="Anuj Rajput" w:date="2024-07-11T17:54:00Z">
        <w:r w:rsidRPr="00006DE3">
          <w:rPr>
            <w:lang w:bidi="en-US"/>
          </w:rPr>
          <w:delText>Detailed understanding of enhancements and modifications done on the standard application</w:delText>
        </w:r>
        <w:bookmarkStart w:id="854" w:name="_Toc172060347"/>
        <w:bookmarkStart w:id="855" w:name="_Toc172106625"/>
        <w:bookmarkStart w:id="856" w:name="_Toc172106769"/>
        <w:bookmarkStart w:id="857" w:name="_Toc172122391"/>
        <w:bookmarkStart w:id="858" w:name="_Toc172216363"/>
        <w:bookmarkEnd w:id="854"/>
        <w:bookmarkEnd w:id="855"/>
        <w:bookmarkEnd w:id="856"/>
        <w:bookmarkEnd w:id="857"/>
        <w:bookmarkEnd w:id="858"/>
      </w:del>
    </w:p>
    <w:p w14:paraId="13F7FCA3" w14:textId="77777777" w:rsidR="00184593" w:rsidRPr="00006DE3" w:rsidRDefault="00184593">
      <w:pPr>
        <w:rPr>
          <w:del w:id="859" w:author="Anuj Rajput" w:date="2024-07-11T17:54:00Z"/>
          <w:lang w:bidi="en-US"/>
        </w:rPr>
        <w:pPrChange w:id="860" w:author="Anuj Rajput" w:date="2024-07-11T19:06:00Z" w16du:dateUtc="2024-07-11T13:36:00Z">
          <w:pPr>
            <w:pStyle w:val="ListParagraph"/>
            <w:numPr>
              <w:numId w:val="15"/>
            </w:numPr>
            <w:ind w:hanging="360"/>
          </w:pPr>
        </w:pPrChange>
      </w:pPr>
      <w:del w:id="861" w:author="Anuj Rajput" w:date="2024-07-11T17:54:00Z">
        <w:r w:rsidRPr="00006DE3">
          <w:rPr>
            <w:lang w:bidi="en-US"/>
          </w:rPr>
          <w:delText>Code Wal</w:delText>
        </w:r>
        <w:r w:rsidR="00F64E43" w:rsidRPr="00006DE3">
          <w:rPr>
            <w:lang w:bidi="en-US"/>
          </w:rPr>
          <w:delText>kthroughs / coding standards / S</w:delText>
        </w:r>
        <w:r w:rsidRPr="00006DE3">
          <w:rPr>
            <w:lang w:bidi="en-US"/>
          </w:rPr>
          <w:delText>olution Walkthroughs</w:delText>
        </w:r>
        <w:bookmarkStart w:id="862" w:name="_Toc172060348"/>
        <w:bookmarkStart w:id="863" w:name="_Toc172106626"/>
        <w:bookmarkStart w:id="864" w:name="_Toc172106770"/>
        <w:bookmarkStart w:id="865" w:name="_Toc172122392"/>
        <w:bookmarkStart w:id="866" w:name="_Toc172216364"/>
        <w:bookmarkEnd w:id="862"/>
        <w:bookmarkEnd w:id="863"/>
        <w:bookmarkEnd w:id="864"/>
        <w:bookmarkEnd w:id="865"/>
        <w:bookmarkEnd w:id="866"/>
      </w:del>
    </w:p>
    <w:p w14:paraId="2BA3BB14" w14:textId="77777777" w:rsidR="00B01357" w:rsidRPr="00006DE3" w:rsidRDefault="00184593">
      <w:pPr>
        <w:rPr>
          <w:del w:id="867" w:author="Anuj Rajput" w:date="2024-07-11T17:54:00Z"/>
          <w:lang w:bidi="en-US"/>
        </w:rPr>
        <w:pPrChange w:id="868" w:author="Anuj Rajput" w:date="2024-07-11T19:06:00Z" w16du:dateUtc="2024-07-11T13:36:00Z">
          <w:pPr>
            <w:pStyle w:val="ListParagraph"/>
            <w:numPr>
              <w:numId w:val="15"/>
            </w:numPr>
            <w:ind w:hanging="360"/>
          </w:pPr>
        </w:pPrChange>
      </w:pPr>
      <w:del w:id="869" w:author="Anuj Rajput" w:date="2024-07-11T17:54:00Z">
        <w:r w:rsidRPr="00006DE3">
          <w:rPr>
            <w:lang w:bidi="en-US"/>
          </w:rPr>
          <w:delText>Understanding of technical debt</w:delText>
        </w:r>
        <w:bookmarkStart w:id="870" w:name="_Toc172060349"/>
        <w:bookmarkStart w:id="871" w:name="_Toc172106627"/>
        <w:bookmarkStart w:id="872" w:name="_Toc172106771"/>
        <w:bookmarkStart w:id="873" w:name="_Toc172122393"/>
        <w:bookmarkStart w:id="874" w:name="_Toc172216365"/>
        <w:bookmarkEnd w:id="870"/>
        <w:bookmarkEnd w:id="871"/>
        <w:bookmarkEnd w:id="872"/>
        <w:bookmarkEnd w:id="873"/>
        <w:bookmarkEnd w:id="874"/>
      </w:del>
    </w:p>
    <w:p w14:paraId="434CBB24" w14:textId="77777777" w:rsidR="00F64E43" w:rsidRPr="00006DE3" w:rsidRDefault="00F64E43">
      <w:pPr>
        <w:rPr>
          <w:del w:id="875" w:author="Anuj Rajput" w:date="2024-07-11T17:54:00Z"/>
          <w:lang w:bidi="en-US"/>
        </w:rPr>
        <w:pPrChange w:id="876" w:author="Anuj Rajput" w:date="2024-07-11T19:06:00Z" w16du:dateUtc="2024-07-11T13:36:00Z">
          <w:pPr>
            <w:pStyle w:val="ListParagraph"/>
            <w:numPr>
              <w:numId w:val="15"/>
            </w:numPr>
            <w:ind w:hanging="360"/>
          </w:pPr>
        </w:pPrChange>
      </w:pPr>
      <w:del w:id="877" w:author="Anuj Rajput" w:date="2024-07-11T17:54:00Z">
        <w:r w:rsidRPr="00006DE3">
          <w:delText>Any other important area covered as part of KT</w:delText>
        </w:r>
        <w:bookmarkStart w:id="878" w:name="_Toc172060350"/>
        <w:bookmarkStart w:id="879" w:name="_Toc172106628"/>
        <w:bookmarkStart w:id="880" w:name="_Toc172106772"/>
        <w:bookmarkStart w:id="881" w:name="_Toc172122394"/>
        <w:bookmarkStart w:id="882" w:name="_Toc172216366"/>
        <w:bookmarkEnd w:id="878"/>
        <w:bookmarkEnd w:id="879"/>
        <w:bookmarkEnd w:id="880"/>
        <w:bookmarkEnd w:id="881"/>
        <w:bookmarkEnd w:id="882"/>
      </w:del>
    </w:p>
    <w:p w14:paraId="2A6909FD" w14:textId="4AB40285" w:rsidR="00B01357" w:rsidRPr="00006DE3" w:rsidRDefault="00015B2C" w:rsidP="43E481B4">
      <w:pPr>
        <w:pStyle w:val="Style2"/>
        <w:spacing w:before="0"/>
        <w:ind w:left="-86" w:hanging="274"/>
        <w:rPr>
          <w:rFonts w:asciiTheme="minorHAnsi" w:hAnsiTheme="minorHAnsi" w:cstheme="minorBidi"/>
          <w:lang w:bidi="en-US"/>
        </w:rPr>
      </w:pPr>
      <w:bookmarkStart w:id="883" w:name="_Toc172216367"/>
      <w:r w:rsidRPr="43E481B4">
        <w:rPr>
          <w:rFonts w:asciiTheme="minorHAnsi" w:hAnsiTheme="minorHAnsi" w:cstheme="minorBidi"/>
          <w:lang w:bidi="en-US"/>
        </w:rPr>
        <w:t>Content mod</w:t>
      </w:r>
      <w:r w:rsidR="3524FAB3" w:rsidRPr="43E481B4">
        <w:rPr>
          <w:rFonts w:asciiTheme="minorHAnsi" w:hAnsiTheme="minorHAnsi" w:cstheme="minorBidi"/>
          <w:lang w:bidi="en-US"/>
        </w:rPr>
        <w:t>e</w:t>
      </w:r>
      <w:r w:rsidRPr="43E481B4">
        <w:rPr>
          <w:rFonts w:asciiTheme="minorHAnsi" w:hAnsiTheme="minorHAnsi" w:cstheme="minorBidi"/>
          <w:lang w:bidi="en-US"/>
        </w:rPr>
        <w:t>ls and Content types</w:t>
      </w:r>
      <w:bookmarkEnd w:id="883"/>
    </w:p>
    <w:p w14:paraId="1AB1090D" w14:textId="77777777" w:rsidR="00E35DFC" w:rsidRPr="00006DE3" w:rsidRDefault="00E35DFC" w:rsidP="00E35DFC">
      <w:pPr>
        <w:ind w:left="-360"/>
        <w:rPr>
          <w:rFonts w:cstheme="minorHAnsi"/>
          <w:b/>
          <w:sz w:val="20"/>
          <w:szCs w:val="20"/>
          <w:lang w:bidi="en-US"/>
        </w:rPr>
      </w:pPr>
      <w:r w:rsidRPr="43E481B4">
        <w:rPr>
          <w:b/>
          <w:bCs/>
          <w:sz w:val="20"/>
          <w:szCs w:val="20"/>
          <w:lang w:bidi="en-US"/>
        </w:rPr>
        <w:t>Topics to be covered based on KT provided by incumbent team. (Mark "Not Applicable" if no KT provided on the area)</w:t>
      </w:r>
    </w:p>
    <w:p w14:paraId="2C3916CE" w14:textId="32915943" w:rsidR="79907D0D" w:rsidRPr="002A2B27" w:rsidRDefault="79907D0D" w:rsidP="43E481B4">
      <w:pPr>
        <w:ind w:left="-360"/>
        <w:rPr>
          <w:rFonts w:ascii="Calibri" w:eastAsia="Calibri" w:hAnsi="Calibri" w:cs="Calibri"/>
          <w:sz w:val="20"/>
          <w:szCs w:val="20"/>
        </w:rPr>
      </w:pPr>
      <w:r w:rsidRPr="002A2B27">
        <w:rPr>
          <w:rFonts w:ascii="Calibri" w:eastAsia="Calibri" w:hAnsi="Calibri" w:cs="Calibri"/>
          <w:sz w:val="20"/>
          <w:szCs w:val="20"/>
        </w:rPr>
        <w:t xml:space="preserve">A </w:t>
      </w:r>
      <w:r w:rsidRPr="002A2B27">
        <w:rPr>
          <w:rFonts w:ascii="Calibri" w:eastAsia="Calibri" w:hAnsi="Calibri" w:cs="Calibri"/>
          <w:b/>
          <w:sz w:val="20"/>
          <w:szCs w:val="20"/>
        </w:rPr>
        <w:t>content model</w:t>
      </w:r>
      <w:r w:rsidRPr="002A2B27">
        <w:rPr>
          <w:rFonts w:ascii="Calibri" w:eastAsia="Calibri" w:hAnsi="Calibri" w:cs="Calibri"/>
          <w:sz w:val="20"/>
          <w:szCs w:val="20"/>
        </w:rPr>
        <w:t xml:space="preserve"> in </w:t>
      </w:r>
      <w:proofErr w:type="spellStart"/>
      <w:r w:rsidRPr="002A2B27">
        <w:rPr>
          <w:rFonts w:ascii="Calibri" w:eastAsia="Calibri" w:hAnsi="Calibri" w:cs="Calibri"/>
          <w:sz w:val="20"/>
          <w:szCs w:val="20"/>
        </w:rPr>
        <w:t>Contentful</w:t>
      </w:r>
      <w:proofErr w:type="spellEnd"/>
      <w:r w:rsidRPr="002A2B27">
        <w:rPr>
          <w:rFonts w:ascii="Calibri" w:eastAsia="Calibri" w:hAnsi="Calibri" w:cs="Calibri"/>
          <w:sz w:val="20"/>
          <w:szCs w:val="20"/>
        </w:rPr>
        <w:t xml:space="preserve"> defines the structure of content by specifying the various content types and their relationships.</w:t>
      </w:r>
    </w:p>
    <w:p w14:paraId="157CDBC6" w14:textId="77777777" w:rsidR="00384551" w:rsidRDefault="79907D0D" w:rsidP="00384551">
      <w:pPr>
        <w:ind w:left="-360"/>
        <w:rPr>
          <w:rFonts w:ascii="Calibri" w:eastAsia="Calibri" w:hAnsi="Calibri" w:cs="Calibri"/>
          <w:sz w:val="20"/>
          <w:szCs w:val="20"/>
        </w:rPr>
      </w:pPr>
      <w:r w:rsidRPr="002A2B27">
        <w:rPr>
          <w:rFonts w:ascii="Calibri" w:eastAsia="Calibri" w:hAnsi="Calibri" w:cs="Calibri"/>
          <w:sz w:val="20"/>
          <w:szCs w:val="20"/>
        </w:rPr>
        <w:t>Each content type represents a specific kind of content, such as a</w:t>
      </w:r>
      <w:r w:rsidR="005F3546">
        <w:rPr>
          <w:rFonts w:ascii="Calibri" w:eastAsia="Calibri" w:hAnsi="Calibri" w:cs="Calibri"/>
          <w:sz w:val="20"/>
          <w:szCs w:val="20"/>
        </w:rPr>
        <w:t xml:space="preserve">n </w:t>
      </w:r>
      <w:proofErr w:type="gramStart"/>
      <w:r w:rsidR="005F3546">
        <w:rPr>
          <w:rFonts w:ascii="Calibri" w:eastAsia="Calibri" w:hAnsi="Calibri" w:cs="Calibri"/>
          <w:sz w:val="20"/>
          <w:szCs w:val="20"/>
        </w:rPr>
        <w:t>Article</w:t>
      </w:r>
      <w:proofErr w:type="gramEnd"/>
      <w:r w:rsidR="005F3546">
        <w:rPr>
          <w:rFonts w:ascii="Calibri" w:eastAsia="Calibri" w:hAnsi="Calibri" w:cs="Calibri"/>
          <w:sz w:val="20"/>
          <w:szCs w:val="20"/>
        </w:rPr>
        <w:t>,</w:t>
      </w:r>
      <w:r w:rsidRPr="002A2B27">
        <w:rPr>
          <w:rFonts w:ascii="Calibri" w:eastAsia="Calibri" w:hAnsi="Calibri" w:cs="Calibri"/>
          <w:sz w:val="20"/>
          <w:szCs w:val="20"/>
        </w:rPr>
        <w:t xml:space="preserve"> blog post, author profile, </w:t>
      </w:r>
      <w:r w:rsidR="005F3546">
        <w:rPr>
          <w:rFonts w:ascii="Calibri" w:eastAsia="Calibri" w:hAnsi="Calibri" w:cs="Calibri"/>
          <w:sz w:val="20"/>
          <w:szCs w:val="20"/>
        </w:rPr>
        <w:t xml:space="preserve">Recipe, </w:t>
      </w:r>
      <w:r w:rsidRPr="002A2B27">
        <w:rPr>
          <w:rFonts w:ascii="Calibri" w:eastAsia="Calibri" w:hAnsi="Calibri" w:cs="Calibri"/>
          <w:sz w:val="20"/>
          <w:szCs w:val="20"/>
        </w:rPr>
        <w:t xml:space="preserve">product, or landing page. </w:t>
      </w:r>
      <w:r w:rsidR="25B7536E" w:rsidRPr="002A2B27">
        <w:rPr>
          <w:rFonts w:ascii="Calibri" w:eastAsia="Calibri" w:hAnsi="Calibri" w:cs="Calibri"/>
          <w:sz w:val="20"/>
          <w:szCs w:val="20"/>
        </w:rPr>
        <w:t>A content type is defined by a set of fields describing its structure and characteristics.</w:t>
      </w:r>
    </w:p>
    <w:p w14:paraId="57C42AA1" w14:textId="4A6E979B" w:rsidR="00297C5A" w:rsidRPr="00384551" w:rsidRDefault="00CE652F" w:rsidP="00384551">
      <w:pPr>
        <w:ind w:left="-360"/>
        <w:rPr>
          <w:rFonts w:ascii="Calibri" w:eastAsia="Calibri" w:hAnsi="Calibri" w:cs="Calibri"/>
          <w:sz w:val="20"/>
          <w:szCs w:val="20"/>
        </w:rPr>
      </w:pPr>
      <w:r>
        <w:rPr>
          <w:rFonts w:ascii="Calibri" w:eastAsia="Calibri" w:hAnsi="Calibri" w:cs="Calibri"/>
          <w:sz w:val="20"/>
          <w:szCs w:val="20"/>
        </w:rPr>
        <w:t xml:space="preserve">Below is the table with </w:t>
      </w:r>
      <w:r w:rsidR="0034655F">
        <w:rPr>
          <w:rFonts w:ascii="Calibri" w:eastAsia="Calibri" w:hAnsi="Calibri" w:cs="Calibri"/>
          <w:sz w:val="20"/>
          <w:szCs w:val="20"/>
        </w:rPr>
        <w:t>number of content types in each environment and space:</w:t>
      </w:r>
      <w:r w:rsidR="00297C5A">
        <w:rPr>
          <w:sz w:val="20"/>
          <w:szCs w:val="20"/>
          <w:u w:val="single"/>
          <w:lang w:bidi="en-US"/>
        </w:rPr>
        <w:br w:type="page"/>
      </w:r>
    </w:p>
    <w:tbl>
      <w:tblPr>
        <w:tblStyle w:val="TableGrid"/>
        <w:tblW w:w="0" w:type="auto"/>
        <w:tblInd w:w="1345" w:type="dxa"/>
        <w:tblLook w:val="04A0" w:firstRow="1" w:lastRow="0" w:firstColumn="1" w:lastColumn="0" w:noHBand="0" w:noVBand="1"/>
      </w:tblPr>
      <w:tblGrid>
        <w:gridCol w:w="1589"/>
        <w:gridCol w:w="3294"/>
        <w:gridCol w:w="1777"/>
      </w:tblGrid>
      <w:tr w:rsidR="00197344" w:rsidRPr="003054D4" w14:paraId="0C42542A" w14:textId="77777777" w:rsidTr="000442E7">
        <w:tc>
          <w:tcPr>
            <w:tcW w:w="1589" w:type="dxa"/>
          </w:tcPr>
          <w:p w14:paraId="661211AE" w14:textId="0DA46E28" w:rsidR="00197344" w:rsidRPr="003054D4" w:rsidRDefault="00197344" w:rsidP="43E481B4">
            <w:pPr>
              <w:rPr>
                <w:b/>
                <w:bCs/>
                <w:sz w:val="20"/>
                <w:szCs w:val="20"/>
                <w:lang w:bidi="en-US"/>
              </w:rPr>
            </w:pPr>
            <w:r w:rsidRPr="003054D4">
              <w:rPr>
                <w:b/>
                <w:bCs/>
                <w:sz w:val="20"/>
                <w:szCs w:val="20"/>
                <w:lang w:bidi="en-US"/>
              </w:rPr>
              <w:lastRenderedPageBreak/>
              <w:t>Space</w:t>
            </w:r>
          </w:p>
        </w:tc>
        <w:tc>
          <w:tcPr>
            <w:tcW w:w="3294" w:type="dxa"/>
          </w:tcPr>
          <w:p w14:paraId="5E3D3985" w14:textId="43FE7BD7" w:rsidR="00197344" w:rsidRPr="003054D4" w:rsidRDefault="00197344" w:rsidP="43E481B4">
            <w:pPr>
              <w:rPr>
                <w:b/>
                <w:bCs/>
                <w:sz w:val="20"/>
                <w:szCs w:val="20"/>
                <w:lang w:bidi="en-US"/>
              </w:rPr>
            </w:pPr>
            <w:r w:rsidRPr="003054D4">
              <w:rPr>
                <w:b/>
                <w:bCs/>
                <w:sz w:val="20"/>
                <w:szCs w:val="20"/>
                <w:lang w:bidi="en-US"/>
              </w:rPr>
              <w:t>Environment</w:t>
            </w:r>
          </w:p>
        </w:tc>
        <w:tc>
          <w:tcPr>
            <w:tcW w:w="1777" w:type="dxa"/>
          </w:tcPr>
          <w:p w14:paraId="6DD48013" w14:textId="69CEF57C" w:rsidR="00197344" w:rsidRPr="003054D4" w:rsidRDefault="003054D4" w:rsidP="43E481B4">
            <w:pPr>
              <w:rPr>
                <w:b/>
                <w:bCs/>
                <w:sz w:val="20"/>
                <w:szCs w:val="20"/>
                <w:lang w:bidi="en-US"/>
              </w:rPr>
            </w:pPr>
            <w:r w:rsidRPr="003054D4">
              <w:rPr>
                <w:b/>
                <w:bCs/>
                <w:sz w:val="20"/>
                <w:szCs w:val="20"/>
                <w:lang w:bidi="en-US"/>
              </w:rPr>
              <w:t># Content Types</w:t>
            </w:r>
          </w:p>
        </w:tc>
      </w:tr>
      <w:tr w:rsidR="008E1B50" w:rsidRPr="003054D4" w14:paraId="5B0DB497" w14:textId="77777777" w:rsidTr="000442E7">
        <w:tc>
          <w:tcPr>
            <w:tcW w:w="1589" w:type="dxa"/>
            <w:vMerge w:val="restart"/>
          </w:tcPr>
          <w:p w14:paraId="67A37B17" w14:textId="0EF6975A" w:rsidR="008E1B50" w:rsidRPr="003054D4" w:rsidRDefault="008E1B50" w:rsidP="43E481B4">
            <w:pPr>
              <w:rPr>
                <w:sz w:val="20"/>
                <w:szCs w:val="20"/>
                <w:lang w:bidi="en-US"/>
              </w:rPr>
            </w:pPr>
            <w:r w:rsidRPr="003054D4">
              <w:rPr>
                <w:sz w:val="20"/>
                <w:szCs w:val="20"/>
                <w:lang w:bidi="en-US"/>
              </w:rPr>
              <w:t>KCBU</w:t>
            </w:r>
          </w:p>
        </w:tc>
        <w:tc>
          <w:tcPr>
            <w:tcW w:w="3294" w:type="dxa"/>
          </w:tcPr>
          <w:p w14:paraId="05B6052A" w14:textId="4EBFF7CC" w:rsidR="008E1B50" w:rsidRPr="003054D4" w:rsidRDefault="008E1B50" w:rsidP="43E481B4">
            <w:pPr>
              <w:rPr>
                <w:sz w:val="20"/>
                <w:szCs w:val="20"/>
                <w:lang w:bidi="en-US"/>
              </w:rPr>
            </w:pPr>
            <w:r>
              <w:rPr>
                <w:sz w:val="20"/>
                <w:szCs w:val="20"/>
                <w:lang w:bidi="en-US"/>
              </w:rPr>
              <w:t>REG</w:t>
            </w:r>
          </w:p>
        </w:tc>
        <w:tc>
          <w:tcPr>
            <w:tcW w:w="1777" w:type="dxa"/>
          </w:tcPr>
          <w:p w14:paraId="32F0CDA3" w14:textId="0DBCF88D" w:rsidR="008E1B50" w:rsidRPr="003054D4" w:rsidRDefault="00A65E49" w:rsidP="43E481B4">
            <w:pPr>
              <w:rPr>
                <w:sz w:val="20"/>
                <w:szCs w:val="20"/>
                <w:lang w:bidi="en-US"/>
              </w:rPr>
            </w:pPr>
            <w:r>
              <w:rPr>
                <w:sz w:val="20"/>
                <w:szCs w:val="20"/>
                <w:lang w:bidi="en-US"/>
              </w:rPr>
              <w:t>36</w:t>
            </w:r>
          </w:p>
        </w:tc>
      </w:tr>
      <w:tr w:rsidR="008E1B50" w:rsidRPr="003054D4" w14:paraId="617304AB" w14:textId="77777777" w:rsidTr="000442E7">
        <w:tc>
          <w:tcPr>
            <w:tcW w:w="1589" w:type="dxa"/>
            <w:vMerge/>
          </w:tcPr>
          <w:p w14:paraId="37D5DE8C" w14:textId="77777777" w:rsidR="008E1B50" w:rsidRPr="003054D4" w:rsidRDefault="008E1B50" w:rsidP="43E481B4">
            <w:pPr>
              <w:rPr>
                <w:sz w:val="20"/>
                <w:szCs w:val="20"/>
                <w:lang w:bidi="en-US"/>
              </w:rPr>
            </w:pPr>
          </w:p>
        </w:tc>
        <w:tc>
          <w:tcPr>
            <w:tcW w:w="3294" w:type="dxa"/>
          </w:tcPr>
          <w:p w14:paraId="22C76499" w14:textId="0924F45E" w:rsidR="008E1B50" w:rsidRPr="003054D4" w:rsidRDefault="00BA3B05" w:rsidP="43E481B4">
            <w:pPr>
              <w:rPr>
                <w:sz w:val="20"/>
                <w:szCs w:val="20"/>
                <w:lang w:bidi="en-US"/>
              </w:rPr>
            </w:pPr>
            <w:r>
              <w:rPr>
                <w:sz w:val="20"/>
                <w:szCs w:val="20"/>
                <w:lang w:bidi="en-US"/>
              </w:rPr>
              <w:t>UAT</w:t>
            </w:r>
          </w:p>
        </w:tc>
        <w:tc>
          <w:tcPr>
            <w:tcW w:w="1777" w:type="dxa"/>
          </w:tcPr>
          <w:p w14:paraId="566AFCD9" w14:textId="7858490E" w:rsidR="008E1B50" w:rsidRPr="003054D4" w:rsidRDefault="00A65E49" w:rsidP="43E481B4">
            <w:pPr>
              <w:rPr>
                <w:sz w:val="20"/>
                <w:szCs w:val="20"/>
                <w:lang w:bidi="en-US"/>
              </w:rPr>
            </w:pPr>
            <w:r>
              <w:rPr>
                <w:sz w:val="20"/>
                <w:szCs w:val="20"/>
                <w:lang w:bidi="en-US"/>
              </w:rPr>
              <w:t>3</w:t>
            </w:r>
            <w:r w:rsidR="00BA3B05">
              <w:rPr>
                <w:sz w:val="20"/>
                <w:szCs w:val="20"/>
                <w:lang w:bidi="en-US"/>
              </w:rPr>
              <w:t>5</w:t>
            </w:r>
          </w:p>
        </w:tc>
      </w:tr>
      <w:tr w:rsidR="008E1B50" w:rsidRPr="003054D4" w14:paraId="3315062A" w14:textId="77777777" w:rsidTr="000442E7">
        <w:tc>
          <w:tcPr>
            <w:tcW w:w="1589" w:type="dxa"/>
            <w:vMerge/>
          </w:tcPr>
          <w:p w14:paraId="14870D48" w14:textId="77777777" w:rsidR="008E1B50" w:rsidRPr="003054D4" w:rsidRDefault="008E1B50" w:rsidP="43E481B4">
            <w:pPr>
              <w:rPr>
                <w:sz w:val="20"/>
                <w:szCs w:val="20"/>
                <w:lang w:bidi="en-US"/>
              </w:rPr>
            </w:pPr>
          </w:p>
        </w:tc>
        <w:tc>
          <w:tcPr>
            <w:tcW w:w="3294" w:type="dxa"/>
          </w:tcPr>
          <w:p w14:paraId="1C1551FC" w14:textId="41DB047A" w:rsidR="008E1B50" w:rsidRPr="003054D4" w:rsidRDefault="00BA3B05" w:rsidP="43E481B4">
            <w:pPr>
              <w:rPr>
                <w:sz w:val="20"/>
                <w:szCs w:val="20"/>
                <w:lang w:bidi="en-US"/>
              </w:rPr>
            </w:pPr>
            <w:r>
              <w:rPr>
                <w:sz w:val="20"/>
                <w:szCs w:val="20"/>
                <w:lang w:bidi="en-US"/>
              </w:rPr>
              <w:t>DEV</w:t>
            </w:r>
          </w:p>
        </w:tc>
        <w:tc>
          <w:tcPr>
            <w:tcW w:w="1777" w:type="dxa"/>
          </w:tcPr>
          <w:p w14:paraId="78F6E751" w14:textId="4C361499" w:rsidR="008E1B50" w:rsidRPr="003054D4" w:rsidRDefault="00BA3B05" w:rsidP="43E481B4">
            <w:pPr>
              <w:rPr>
                <w:sz w:val="20"/>
                <w:szCs w:val="20"/>
                <w:lang w:bidi="en-US"/>
              </w:rPr>
            </w:pPr>
            <w:r>
              <w:rPr>
                <w:sz w:val="20"/>
                <w:szCs w:val="20"/>
                <w:lang w:bidi="en-US"/>
              </w:rPr>
              <w:t>32</w:t>
            </w:r>
          </w:p>
        </w:tc>
      </w:tr>
      <w:tr w:rsidR="000442E7" w:rsidRPr="003054D4" w14:paraId="1A3BD1CC" w14:textId="77777777" w:rsidTr="000442E7">
        <w:tc>
          <w:tcPr>
            <w:tcW w:w="1589" w:type="dxa"/>
            <w:vMerge w:val="restart"/>
          </w:tcPr>
          <w:p w14:paraId="08968D3F" w14:textId="10B7E3A3" w:rsidR="000442E7" w:rsidRPr="003054D4" w:rsidRDefault="000442E7" w:rsidP="43E481B4">
            <w:pPr>
              <w:rPr>
                <w:sz w:val="20"/>
                <w:szCs w:val="20"/>
                <w:lang w:bidi="en-US"/>
              </w:rPr>
            </w:pPr>
            <w:r>
              <w:rPr>
                <w:sz w:val="20"/>
                <w:szCs w:val="20"/>
                <w:lang w:bidi="en-US"/>
              </w:rPr>
              <w:t>KCOM</w:t>
            </w:r>
          </w:p>
        </w:tc>
        <w:tc>
          <w:tcPr>
            <w:tcW w:w="3294" w:type="dxa"/>
          </w:tcPr>
          <w:p w14:paraId="12B5709F" w14:textId="2B2C4511" w:rsidR="000442E7" w:rsidRDefault="000442E7" w:rsidP="43E481B4">
            <w:pPr>
              <w:rPr>
                <w:sz w:val="20"/>
                <w:szCs w:val="20"/>
                <w:lang w:bidi="en-US"/>
              </w:rPr>
            </w:pPr>
            <w:r w:rsidRPr="002A2B27">
              <w:rPr>
                <w:sz w:val="20"/>
                <w:szCs w:val="20"/>
                <w:lang w:bidi="en-US"/>
              </w:rPr>
              <w:t>Content-hub-master-06212024</w:t>
            </w:r>
          </w:p>
        </w:tc>
        <w:tc>
          <w:tcPr>
            <w:tcW w:w="1777" w:type="dxa"/>
          </w:tcPr>
          <w:p w14:paraId="55AE4938" w14:textId="74E30B49" w:rsidR="000442E7" w:rsidRPr="003054D4" w:rsidRDefault="000442E7" w:rsidP="43E481B4">
            <w:pPr>
              <w:rPr>
                <w:sz w:val="20"/>
                <w:szCs w:val="20"/>
                <w:lang w:bidi="en-US"/>
              </w:rPr>
            </w:pPr>
            <w:r>
              <w:rPr>
                <w:sz w:val="20"/>
                <w:szCs w:val="20"/>
                <w:lang w:bidi="en-US"/>
              </w:rPr>
              <w:t>29</w:t>
            </w:r>
          </w:p>
        </w:tc>
      </w:tr>
      <w:tr w:rsidR="000442E7" w:rsidRPr="003054D4" w14:paraId="283F2012" w14:textId="77777777" w:rsidTr="000442E7">
        <w:tc>
          <w:tcPr>
            <w:tcW w:w="1589" w:type="dxa"/>
            <w:vMerge/>
          </w:tcPr>
          <w:p w14:paraId="37C554BE" w14:textId="77777777" w:rsidR="000442E7" w:rsidRDefault="000442E7" w:rsidP="43E481B4">
            <w:pPr>
              <w:rPr>
                <w:sz w:val="20"/>
                <w:szCs w:val="20"/>
                <w:lang w:bidi="en-US"/>
              </w:rPr>
            </w:pPr>
          </w:p>
        </w:tc>
        <w:tc>
          <w:tcPr>
            <w:tcW w:w="3294" w:type="dxa"/>
          </w:tcPr>
          <w:p w14:paraId="2850DBE2" w14:textId="27F6AE56" w:rsidR="000442E7" w:rsidRPr="002A2B27" w:rsidRDefault="000442E7" w:rsidP="43E481B4">
            <w:pPr>
              <w:rPr>
                <w:sz w:val="20"/>
                <w:szCs w:val="20"/>
                <w:lang w:bidi="en-US"/>
              </w:rPr>
            </w:pPr>
            <w:r w:rsidRPr="002A2B27">
              <w:rPr>
                <w:sz w:val="20"/>
                <w:szCs w:val="20"/>
                <w:lang w:bidi="en-US"/>
              </w:rPr>
              <w:t>Content-hub-</w:t>
            </w:r>
            <w:proofErr w:type="spellStart"/>
            <w:r w:rsidRPr="002A2B27">
              <w:rPr>
                <w:sz w:val="20"/>
                <w:szCs w:val="20"/>
                <w:lang w:bidi="en-US"/>
              </w:rPr>
              <w:t>nonprod</w:t>
            </w:r>
            <w:proofErr w:type="spellEnd"/>
          </w:p>
        </w:tc>
        <w:tc>
          <w:tcPr>
            <w:tcW w:w="1777" w:type="dxa"/>
          </w:tcPr>
          <w:p w14:paraId="4110454B" w14:textId="17A742F2" w:rsidR="000442E7" w:rsidRPr="003054D4" w:rsidRDefault="000442E7" w:rsidP="43E481B4">
            <w:pPr>
              <w:rPr>
                <w:sz w:val="20"/>
                <w:szCs w:val="20"/>
                <w:lang w:bidi="en-US"/>
              </w:rPr>
            </w:pPr>
            <w:r>
              <w:rPr>
                <w:sz w:val="20"/>
                <w:szCs w:val="20"/>
                <w:lang w:bidi="en-US"/>
              </w:rPr>
              <w:t>29</w:t>
            </w:r>
          </w:p>
        </w:tc>
      </w:tr>
      <w:tr w:rsidR="000442E7" w:rsidRPr="003054D4" w14:paraId="76316A46" w14:textId="77777777" w:rsidTr="000442E7">
        <w:tc>
          <w:tcPr>
            <w:tcW w:w="1589" w:type="dxa"/>
            <w:vMerge/>
          </w:tcPr>
          <w:p w14:paraId="55EFFA70" w14:textId="77777777" w:rsidR="000442E7" w:rsidRDefault="000442E7" w:rsidP="43E481B4">
            <w:pPr>
              <w:rPr>
                <w:sz w:val="20"/>
                <w:szCs w:val="20"/>
                <w:lang w:bidi="en-US"/>
              </w:rPr>
            </w:pPr>
          </w:p>
        </w:tc>
        <w:tc>
          <w:tcPr>
            <w:tcW w:w="3294" w:type="dxa"/>
          </w:tcPr>
          <w:p w14:paraId="72677DE4" w14:textId="18B8B53D" w:rsidR="000442E7" w:rsidRPr="002A2B27" w:rsidRDefault="000442E7" w:rsidP="43E481B4">
            <w:pPr>
              <w:rPr>
                <w:sz w:val="20"/>
                <w:szCs w:val="20"/>
                <w:lang w:bidi="en-US"/>
              </w:rPr>
            </w:pPr>
            <w:r w:rsidRPr="002A2B27">
              <w:rPr>
                <w:sz w:val="20"/>
                <w:szCs w:val="20"/>
                <w:lang w:bidi="en-US"/>
              </w:rPr>
              <w:t>Smart-</w:t>
            </w:r>
            <w:proofErr w:type="spellStart"/>
            <w:r w:rsidRPr="002A2B27">
              <w:rPr>
                <w:sz w:val="20"/>
                <w:szCs w:val="20"/>
                <w:lang w:bidi="en-US"/>
              </w:rPr>
              <w:t>pdp</w:t>
            </w:r>
            <w:proofErr w:type="spellEnd"/>
            <w:r w:rsidRPr="002A2B27">
              <w:rPr>
                <w:sz w:val="20"/>
                <w:szCs w:val="20"/>
                <w:lang w:bidi="en-US"/>
              </w:rPr>
              <w:t>-</w:t>
            </w:r>
            <w:proofErr w:type="spellStart"/>
            <w:r w:rsidRPr="002A2B27">
              <w:rPr>
                <w:sz w:val="20"/>
                <w:szCs w:val="20"/>
                <w:lang w:bidi="en-US"/>
              </w:rPr>
              <w:t>nonprod</w:t>
            </w:r>
            <w:proofErr w:type="spellEnd"/>
          </w:p>
        </w:tc>
        <w:tc>
          <w:tcPr>
            <w:tcW w:w="1777" w:type="dxa"/>
          </w:tcPr>
          <w:p w14:paraId="0755808E" w14:textId="0BFE421E" w:rsidR="000442E7" w:rsidRPr="003054D4" w:rsidRDefault="000442E7" w:rsidP="43E481B4">
            <w:pPr>
              <w:rPr>
                <w:sz w:val="20"/>
                <w:szCs w:val="20"/>
                <w:lang w:bidi="en-US"/>
              </w:rPr>
            </w:pPr>
            <w:r>
              <w:rPr>
                <w:sz w:val="20"/>
                <w:szCs w:val="20"/>
                <w:lang w:bidi="en-US"/>
              </w:rPr>
              <w:t>46</w:t>
            </w:r>
          </w:p>
        </w:tc>
      </w:tr>
      <w:tr w:rsidR="000442E7" w:rsidRPr="003054D4" w14:paraId="55459825" w14:textId="77777777" w:rsidTr="000442E7">
        <w:tc>
          <w:tcPr>
            <w:tcW w:w="1589" w:type="dxa"/>
            <w:vMerge/>
          </w:tcPr>
          <w:p w14:paraId="4C0E7841" w14:textId="77777777" w:rsidR="000442E7" w:rsidRDefault="000442E7" w:rsidP="43E481B4">
            <w:pPr>
              <w:rPr>
                <w:sz w:val="20"/>
                <w:szCs w:val="20"/>
                <w:lang w:bidi="en-US"/>
              </w:rPr>
            </w:pPr>
          </w:p>
        </w:tc>
        <w:tc>
          <w:tcPr>
            <w:tcW w:w="3294" w:type="dxa"/>
          </w:tcPr>
          <w:p w14:paraId="62283C57" w14:textId="24928887" w:rsidR="000442E7" w:rsidRPr="002A2B27" w:rsidRDefault="000442E7" w:rsidP="43E481B4">
            <w:pPr>
              <w:rPr>
                <w:sz w:val="20"/>
                <w:szCs w:val="20"/>
                <w:lang w:bidi="en-US"/>
              </w:rPr>
            </w:pPr>
            <w:r w:rsidRPr="002A2B27">
              <w:rPr>
                <w:sz w:val="20"/>
                <w:szCs w:val="20"/>
                <w:lang w:bidi="en-US"/>
              </w:rPr>
              <w:t>Smart-pdp-nonprod-06212024</w:t>
            </w:r>
          </w:p>
        </w:tc>
        <w:tc>
          <w:tcPr>
            <w:tcW w:w="1777" w:type="dxa"/>
          </w:tcPr>
          <w:p w14:paraId="3C9FB092" w14:textId="382CC0E2" w:rsidR="000442E7" w:rsidRPr="003054D4" w:rsidRDefault="000442E7" w:rsidP="43E481B4">
            <w:pPr>
              <w:rPr>
                <w:sz w:val="20"/>
                <w:szCs w:val="20"/>
                <w:lang w:bidi="en-US"/>
              </w:rPr>
            </w:pPr>
            <w:r>
              <w:rPr>
                <w:sz w:val="20"/>
                <w:szCs w:val="20"/>
                <w:lang w:bidi="en-US"/>
              </w:rPr>
              <w:t>46</w:t>
            </w:r>
          </w:p>
        </w:tc>
      </w:tr>
      <w:tr w:rsidR="000442E7" w:rsidRPr="003054D4" w14:paraId="0B2C627F" w14:textId="77777777" w:rsidTr="000442E7">
        <w:tc>
          <w:tcPr>
            <w:tcW w:w="1589" w:type="dxa"/>
            <w:vMerge/>
          </w:tcPr>
          <w:p w14:paraId="3183054B" w14:textId="77777777" w:rsidR="000442E7" w:rsidRDefault="000442E7" w:rsidP="43E481B4">
            <w:pPr>
              <w:rPr>
                <w:sz w:val="20"/>
                <w:szCs w:val="20"/>
                <w:lang w:bidi="en-US"/>
              </w:rPr>
            </w:pPr>
          </w:p>
        </w:tc>
        <w:tc>
          <w:tcPr>
            <w:tcW w:w="3294" w:type="dxa"/>
          </w:tcPr>
          <w:p w14:paraId="0A6ECC71" w14:textId="47DB70EA" w:rsidR="000442E7" w:rsidRPr="002A2B27" w:rsidRDefault="000442E7" w:rsidP="43E481B4">
            <w:pPr>
              <w:rPr>
                <w:sz w:val="20"/>
                <w:szCs w:val="20"/>
                <w:lang w:bidi="en-US"/>
              </w:rPr>
            </w:pPr>
            <w:r w:rsidRPr="002A2B27">
              <w:rPr>
                <w:sz w:val="20"/>
                <w:szCs w:val="20"/>
                <w:lang w:bidi="en-US"/>
              </w:rPr>
              <w:t>Smart-pdp-nonprod2</w:t>
            </w:r>
          </w:p>
        </w:tc>
        <w:tc>
          <w:tcPr>
            <w:tcW w:w="1777" w:type="dxa"/>
          </w:tcPr>
          <w:p w14:paraId="57A5B562" w14:textId="4BB272B4" w:rsidR="000442E7" w:rsidRPr="003054D4" w:rsidRDefault="000442E7" w:rsidP="43E481B4">
            <w:pPr>
              <w:rPr>
                <w:sz w:val="20"/>
                <w:szCs w:val="20"/>
                <w:lang w:bidi="en-US"/>
              </w:rPr>
            </w:pPr>
            <w:r>
              <w:rPr>
                <w:sz w:val="20"/>
                <w:szCs w:val="20"/>
                <w:lang w:bidi="en-US"/>
              </w:rPr>
              <w:t>46</w:t>
            </w:r>
          </w:p>
        </w:tc>
      </w:tr>
    </w:tbl>
    <w:p w14:paraId="39E4A45E" w14:textId="3D946BD4" w:rsidR="00AF1BEA" w:rsidRPr="00AF1BEA" w:rsidRDefault="49DDEB4F" w:rsidP="474E749E">
      <w:pPr>
        <w:spacing w:after="160" w:line="279" w:lineRule="auto"/>
        <w:ind w:left="-360"/>
        <w:rPr>
          <w:b/>
          <w:bCs/>
          <w:sz w:val="20"/>
          <w:szCs w:val="20"/>
          <w:u w:val="single"/>
          <w:lang w:bidi="en-US"/>
        </w:rPr>
      </w:pPr>
      <w:r w:rsidRPr="00AF1BEA">
        <w:rPr>
          <w:b/>
          <w:bCs/>
          <w:sz w:val="20"/>
          <w:szCs w:val="20"/>
          <w:u w:val="single"/>
          <w:lang w:bidi="en-US"/>
        </w:rPr>
        <w:t>Note</w:t>
      </w:r>
      <w:r w:rsidR="0042112C">
        <w:rPr>
          <w:b/>
          <w:bCs/>
          <w:sz w:val="20"/>
          <w:szCs w:val="20"/>
          <w:u w:val="single"/>
          <w:lang w:bidi="en-US"/>
        </w:rPr>
        <w:t>s</w:t>
      </w:r>
      <w:r w:rsidRPr="00AF1BEA">
        <w:rPr>
          <w:b/>
          <w:bCs/>
          <w:sz w:val="20"/>
          <w:szCs w:val="20"/>
          <w:u w:val="single"/>
          <w:lang w:bidi="en-US"/>
        </w:rPr>
        <w:t xml:space="preserve">: </w:t>
      </w:r>
    </w:p>
    <w:p w14:paraId="47C7381E" w14:textId="253456BE" w:rsidR="00AF1BEA" w:rsidRPr="00AF1BEA" w:rsidRDefault="00506627" w:rsidP="00AF1BEA">
      <w:pPr>
        <w:pStyle w:val="ListParagraph"/>
        <w:numPr>
          <w:ilvl w:val="0"/>
          <w:numId w:val="81"/>
        </w:numPr>
        <w:spacing w:after="160" w:line="279" w:lineRule="auto"/>
        <w:rPr>
          <w:sz w:val="20"/>
          <w:szCs w:val="20"/>
          <w:lang w:bidi="en-US"/>
        </w:rPr>
      </w:pPr>
      <w:r>
        <w:rPr>
          <w:sz w:val="20"/>
          <w:szCs w:val="20"/>
          <w:lang w:bidi="en-US"/>
        </w:rPr>
        <w:t xml:space="preserve">The environments </w:t>
      </w:r>
      <w:r w:rsidR="0079566E">
        <w:rPr>
          <w:sz w:val="20"/>
          <w:szCs w:val="20"/>
          <w:lang w:bidi="en-US"/>
        </w:rPr>
        <w:t>C</w:t>
      </w:r>
      <w:r w:rsidR="49DDEB4F" w:rsidRPr="00AF1BEA">
        <w:rPr>
          <w:sz w:val="20"/>
          <w:szCs w:val="20"/>
          <w:lang w:bidi="en-US"/>
        </w:rPr>
        <w:t>ontent-hub-master-06212024</w:t>
      </w:r>
      <w:r>
        <w:rPr>
          <w:sz w:val="20"/>
          <w:szCs w:val="20"/>
          <w:lang w:bidi="en-US"/>
        </w:rPr>
        <w:t xml:space="preserve"> and</w:t>
      </w:r>
      <w:r w:rsidR="49DDEB4F" w:rsidRPr="00AF1BEA">
        <w:rPr>
          <w:sz w:val="20"/>
          <w:szCs w:val="20"/>
          <w:lang w:bidi="en-US"/>
        </w:rPr>
        <w:t xml:space="preserve"> content-hub-</w:t>
      </w:r>
      <w:proofErr w:type="spellStart"/>
      <w:r w:rsidR="49DDEB4F" w:rsidRPr="00AF1BEA">
        <w:rPr>
          <w:sz w:val="20"/>
          <w:szCs w:val="20"/>
          <w:lang w:bidi="en-US"/>
        </w:rPr>
        <w:t>nonprod</w:t>
      </w:r>
      <w:proofErr w:type="spellEnd"/>
      <w:r w:rsidR="49DDEB4F" w:rsidRPr="00AF1BEA">
        <w:rPr>
          <w:sz w:val="20"/>
          <w:szCs w:val="20"/>
          <w:lang w:bidi="en-US"/>
        </w:rPr>
        <w:t xml:space="preserve"> </w:t>
      </w:r>
      <w:r>
        <w:rPr>
          <w:sz w:val="20"/>
          <w:szCs w:val="20"/>
          <w:lang w:bidi="en-US"/>
        </w:rPr>
        <w:t>consists of</w:t>
      </w:r>
      <w:r w:rsidR="49DDEB4F" w:rsidRPr="00AF1BEA">
        <w:rPr>
          <w:sz w:val="20"/>
          <w:szCs w:val="20"/>
          <w:lang w:bidi="en-US"/>
        </w:rPr>
        <w:t xml:space="preserve"> same content types</w:t>
      </w:r>
      <w:r w:rsidR="28D3904B" w:rsidRPr="00AF1BEA">
        <w:rPr>
          <w:sz w:val="20"/>
          <w:szCs w:val="20"/>
          <w:lang w:bidi="en-US"/>
        </w:rPr>
        <w:t xml:space="preserve"> </w:t>
      </w:r>
    </w:p>
    <w:p w14:paraId="67A2F01D" w14:textId="209B1F7E" w:rsidR="0A027164" w:rsidRPr="00AF1BEA" w:rsidRDefault="00506627" w:rsidP="00AF1BEA">
      <w:pPr>
        <w:pStyle w:val="ListParagraph"/>
        <w:numPr>
          <w:ilvl w:val="0"/>
          <w:numId w:val="81"/>
        </w:numPr>
        <w:spacing w:after="160" w:line="279" w:lineRule="auto"/>
        <w:rPr>
          <w:sz w:val="20"/>
          <w:szCs w:val="20"/>
          <w:lang w:bidi="en-US"/>
        </w:rPr>
      </w:pPr>
      <w:r>
        <w:rPr>
          <w:sz w:val="20"/>
          <w:szCs w:val="20"/>
          <w:lang w:bidi="en-US"/>
        </w:rPr>
        <w:t xml:space="preserve">The environments </w:t>
      </w:r>
      <w:r w:rsidR="28D3904B" w:rsidRPr="00AF1BEA">
        <w:rPr>
          <w:sz w:val="20"/>
          <w:szCs w:val="20"/>
          <w:lang w:bidi="en-US"/>
        </w:rPr>
        <w:t>Smart-</w:t>
      </w:r>
      <w:proofErr w:type="spellStart"/>
      <w:r w:rsidR="28D3904B" w:rsidRPr="00AF1BEA">
        <w:rPr>
          <w:sz w:val="20"/>
          <w:szCs w:val="20"/>
          <w:lang w:bidi="en-US"/>
        </w:rPr>
        <w:t>pdp</w:t>
      </w:r>
      <w:proofErr w:type="spellEnd"/>
      <w:r w:rsidR="28D3904B" w:rsidRPr="00AF1BEA">
        <w:rPr>
          <w:sz w:val="20"/>
          <w:szCs w:val="20"/>
          <w:lang w:bidi="en-US"/>
        </w:rPr>
        <w:t>-</w:t>
      </w:r>
      <w:proofErr w:type="spellStart"/>
      <w:r w:rsidR="28D3904B" w:rsidRPr="00AF1BEA">
        <w:rPr>
          <w:sz w:val="20"/>
          <w:szCs w:val="20"/>
          <w:lang w:bidi="en-US"/>
        </w:rPr>
        <w:t>nonprod</w:t>
      </w:r>
      <w:proofErr w:type="spellEnd"/>
      <w:r w:rsidR="28D3904B" w:rsidRPr="00AF1BEA">
        <w:rPr>
          <w:sz w:val="20"/>
          <w:szCs w:val="20"/>
          <w:lang w:bidi="en-US"/>
        </w:rPr>
        <w:t>, Smart-</w:t>
      </w:r>
      <w:proofErr w:type="spellStart"/>
      <w:r w:rsidR="28D3904B" w:rsidRPr="00AF1BEA">
        <w:rPr>
          <w:sz w:val="20"/>
          <w:szCs w:val="20"/>
          <w:lang w:bidi="en-US"/>
        </w:rPr>
        <w:t>pdp</w:t>
      </w:r>
      <w:proofErr w:type="spellEnd"/>
      <w:r w:rsidR="28D3904B" w:rsidRPr="00AF1BEA">
        <w:rPr>
          <w:sz w:val="20"/>
          <w:szCs w:val="20"/>
          <w:lang w:bidi="en-US"/>
        </w:rPr>
        <w:t>-</w:t>
      </w:r>
      <w:proofErr w:type="spellStart"/>
      <w:r w:rsidR="28D3904B" w:rsidRPr="00AF1BEA">
        <w:rPr>
          <w:sz w:val="20"/>
          <w:szCs w:val="20"/>
          <w:lang w:bidi="en-US"/>
        </w:rPr>
        <w:t>nonprod</w:t>
      </w:r>
      <w:proofErr w:type="spellEnd"/>
      <w:r>
        <w:rPr>
          <w:sz w:val="20"/>
          <w:szCs w:val="20"/>
          <w:lang w:bidi="en-US"/>
        </w:rPr>
        <w:t xml:space="preserve"> and</w:t>
      </w:r>
      <w:r w:rsidR="28D3904B" w:rsidRPr="00AF1BEA">
        <w:rPr>
          <w:sz w:val="20"/>
          <w:szCs w:val="20"/>
          <w:lang w:bidi="en-US"/>
        </w:rPr>
        <w:t xml:space="preserve"> Smart-pdp-nonprod2 </w:t>
      </w:r>
      <w:r>
        <w:rPr>
          <w:sz w:val="20"/>
          <w:szCs w:val="20"/>
          <w:lang w:bidi="en-US"/>
        </w:rPr>
        <w:t>consists of</w:t>
      </w:r>
      <w:r w:rsidR="28D3904B" w:rsidRPr="00AF1BEA">
        <w:rPr>
          <w:sz w:val="20"/>
          <w:szCs w:val="20"/>
          <w:lang w:bidi="en-US"/>
        </w:rPr>
        <w:t xml:space="preserve"> same content types</w:t>
      </w:r>
    </w:p>
    <w:p w14:paraId="5AD58393" w14:textId="23600B42" w:rsidR="1F0E57A9" w:rsidRPr="00AF1BEA" w:rsidRDefault="34D79483">
      <w:pPr>
        <w:pStyle w:val="ListParagraph"/>
        <w:numPr>
          <w:ilvl w:val="0"/>
          <w:numId w:val="81"/>
        </w:numPr>
        <w:spacing w:after="160" w:line="279" w:lineRule="auto"/>
        <w:rPr>
          <w:rFonts w:eastAsiaTheme="minorEastAsia"/>
          <w:color w:val="000000" w:themeColor="text1"/>
          <w:sz w:val="20"/>
          <w:szCs w:val="20"/>
        </w:rPr>
        <w:pPrChange w:id="884" w:author="Akhila Kodudula [External]" w:date="2024-07-10T13:25:00Z">
          <w:pPr>
            <w:spacing w:after="160" w:line="279" w:lineRule="auto"/>
          </w:pPr>
        </w:pPrChange>
      </w:pPr>
      <w:r w:rsidRPr="00AF1BEA">
        <w:rPr>
          <w:rFonts w:eastAsiaTheme="minorEastAsia"/>
          <w:color w:val="000000" w:themeColor="text1"/>
          <w:sz w:val="20"/>
          <w:szCs w:val="20"/>
        </w:rPr>
        <w:t>There are many content types, but the major one is the article.</w:t>
      </w:r>
    </w:p>
    <w:p w14:paraId="75AD94EC" w14:textId="1F968163" w:rsidR="1F0E57A9" w:rsidRPr="002A2B27" w:rsidRDefault="34D79483" w:rsidP="7F7714A1">
      <w:pPr>
        <w:spacing w:after="160" w:line="279" w:lineRule="auto"/>
        <w:ind w:left="-360"/>
        <w:rPr>
          <w:rFonts w:eastAsiaTheme="minorEastAsia"/>
          <w:b/>
          <w:color w:val="000000" w:themeColor="text1"/>
          <w:sz w:val="20"/>
          <w:szCs w:val="20"/>
        </w:rPr>
      </w:pPr>
      <w:r w:rsidRPr="005626AB">
        <w:rPr>
          <w:rFonts w:eastAsiaTheme="minorEastAsia"/>
          <w:b/>
          <w:color w:val="000000" w:themeColor="text1"/>
          <w:sz w:val="20"/>
          <w:szCs w:val="20"/>
          <w:u w:val="single"/>
        </w:rPr>
        <w:t>Blog Article</w:t>
      </w:r>
      <w:r w:rsidR="005626AB">
        <w:rPr>
          <w:rFonts w:eastAsiaTheme="minorEastAsia"/>
          <w:b/>
          <w:color w:val="000000" w:themeColor="text1"/>
          <w:sz w:val="20"/>
          <w:szCs w:val="20"/>
        </w:rPr>
        <w:t>:</w:t>
      </w:r>
    </w:p>
    <w:p w14:paraId="0E5A7608" w14:textId="77777777" w:rsidR="00781A93" w:rsidRPr="00781A93" w:rsidRDefault="34D79483" w:rsidP="00781A93">
      <w:pPr>
        <w:pStyle w:val="ListParagraph"/>
        <w:numPr>
          <w:ilvl w:val="0"/>
          <w:numId w:val="82"/>
        </w:numPr>
        <w:rPr>
          <w:sz w:val="20"/>
          <w:szCs w:val="20"/>
          <w:lang w:bidi="en-US"/>
        </w:rPr>
      </w:pPr>
      <w:r w:rsidRPr="00781A93">
        <w:rPr>
          <w:rFonts w:eastAsiaTheme="minorEastAsia"/>
          <w:color w:val="000000" w:themeColor="text1"/>
          <w:sz w:val="20"/>
          <w:szCs w:val="20"/>
        </w:rPr>
        <w:t>It is the structured content</w:t>
      </w:r>
      <w:r w:rsidR="00781A93">
        <w:rPr>
          <w:rFonts w:eastAsiaTheme="minorEastAsia"/>
          <w:color w:val="000000" w:themeColor="text1"/>
          <w:sz w:val="20"/>
          <w:szCs w:val="20"/>
        </w:rPr>
        <w:t xml:space="preserve"> with below fields:</w:t>
      </w:r>
    </w:p>
    <w:p w14:paraId="108E3DEF" w14:textId="2D444728" w:rsidR="00FC7F3E" w:rsidRPr="00FC7F3E" w:rsidRDefault="008847BB" w:rsidP="008847BB">
      <w:pPr>
        <w:pStyle w:val="ListParagraph"/>
        <w:numPr>
          <w:ilvl w:val="1"/>
          <w:numId w:val="82"/>
        </w:numPr>
        <w:rPr>
          <w:sz w:val="20"/>
          <w:szCs w:val="20"/>
          <w:lang w:bidi="en-US"/>
        </w:rPr>
      </w:pPr>
      <w:r>
        <w:rPr>
          <w:rFonts w:eastAsiaTheme="minorEastAsia"/>
          <w:color w:val="000000" w:themeColor="text1"/>
          <w:sz w:val="20"/>
          <w:szCs w:val="20"/>
        </w:rPr>
        <w:t>T</w:t>
      </w:r>
      <w:r w:rsidR="34D79483" w:rsidRPr="00781A93">
        <w:rPr>
          <w:rFonts w:eastAsiaTheme="minorEastAsia"/>
          <w:color w:val="000000" w:themeColor="text1"/>
          <w:sz w:val="20"/>
          <w:szCs w:val="20"/>
        </w:rPr>
        <w:t xml:space="preserve">itle, </w:t>
      </w:r>
    </w:p>
    <w:p w14:paraId="353AF251" w14:textId="25EE0902" w:rsidR="00FC7F3E" w:rsidRPr="00FC7F3E" w:rsidRDefault="008847BB" w:rsidP="008847BB">
      <w:pPr>
        <w:pStyle w:val="ListParagraph"/>
        <w:numPr>
          <w:ilvl w:val="1"/>
          <w:numId w:val="82"/>
        </w:numPr>
        <w:rPr>
          <w:sz w:val="20"/>
          <w:szCs w:val="20"/>
          <w:lang w:bidi="en-US"/>
        </w:rPr>
      </w:pPr>
      <w:r>
        <w:rPr>
          <w:rFonts w:eastAsiaTheme="minorEastAsia"/>
          <w:color w:val="000000" w:themeColor="text1"/>
          <w:sz w:val="20"/>
          <w:szCs w:val="20"/>
        </w:rPr>
        <w:t>P</w:t>
      </w:r>
      <w:r w:rsidR="34D79483" w:rsidRPr="00781A93">
        <w:rPr>
          <w:rFonts w:eastAsiaTheme="minorEastAsia"/>
          <w:color w:val="000000" w:themeColor="text1"/>
          <w:sz w:val="20"/>
          <w:szCs w:val="20"/>
        </w:rPr>
        <w:t xml:space="preserve">ublished date, </w:t>
      </w:r>
    </w:p>
    <w:p w14:paraId="06FB69C2" w14:textId="54A3C980" w:rsidR="00FC7F3E" w:rsidRPr="00FC7F3E" w:rsidRDefault="008847BB" w:rsidP="008847BB">
      <w:pPr>
        <w:pStyle w:val="ListParagraph"/>
        <w:numPr>
          <w:ilvl w:val="1"/>
          <w:numId w:val="82"/>
        </w:numPr>
        <w:rPr>
          <w:sz w:val="20"/>
          <w:szCs w:val="20"/>
          <w:lang w:bidi="en-US"/>
        </w:rPr>
      </w:pPr>
      <w:r>
        <w:rPr>
          <w:rFonts w:eastAsiaTheme="minorEastAsia"/>
          <w:color w:val="000000" w:themeColor="text1"/>
          <w:sz w:val="20"/>
          <w:szCs w:val="20"/>
        </w:rPr>
        <w:t>A</w:t>
      </w:r>
      <w:r w:rsidR="34D79483" w:rsidRPr="00781A93">
        <w:rPr>
          <w:rFonts w:eastAsiaTheme="minorEastAsia"/>
          <w:color w:val="000000" w:themeColor="text1"/>
          <w:sz w:val="20"/>
          <w:szCs w:val="20"/>
        </w:rPr>
        <w:t xml:space="preserve">uthor, </w:t>
      </w:r>
    </w:p>
    <w:p w14:paraId="1B69A59C" w14:textId="3309B5BF" w:rsidR="00FC7F3E" w:rsidRPr="00FC7F3E" w:rsidRDefault="008847BB" w:rsidP="008847BB">
      <w:pPr>
        <w:pStyle w:val="ListParagraph"/>
        <w:numPr>
          <w:ilvl w:val="1"/>
          <w:numId w:val="82"/>
        </w:numPr>
        <w:rPr>
          <w:sz w:val="20"/>
          <w:szCs w:val="20"/>
          <w:lang w:bidi="en-US"/>
        </w:rPr>
      </w:pPr>
      <w:r>
        <w:rPr>
          <w:rFonts w:eastAsiaTheme="minorEastAsia"/>
          <w:color w:val="000000" w:themeColor="text1"/>
          <w:sz w:val="20"/>
          <w:szCs w:val="20"/>
        </w:rPr>
        <w:t>H</w:t>
      </w:r>
      <w:r w:rsidR="34D79483" w:rsidRPr="00781A93">
        <w:rPr>
          <w:rFonts w:eastAsiaTheme="minorEastAsia"/>
          <w:color w:val="000000" w:themeColor="text1"/>
          <w:sz w:val="20"/>
          <w:szCs w:val="20"/>
        </w:rPr>
        <w:t>ero image,</w:t>
      </w:r>
    </w:p>
    <w:p w14:paraId="72455056" w14:textId="217C7F0E" w:rsidR="00FC7F3E" w:rsidRPr="00FC7F3E" w:rsidRDefault="0021469C" w:rsidP="008847BB">
      <w:pPr>
        <w:pStyle w:val="ListParagraph"/>
        <w:numPr>
          <w:ilvl w:val="1"/>
          <w:numId w:val="82"/>
        </w:numPr>
        <w:rPr>
          <w:sz w:val="20"/>
          <w:szCs w:val="20"/>
          <w:lang w:bidi="en-US"/>
        </w:rPr>
      </w:pPr>
      <w:r>
        <w:rPr>
          <w:rFonts w:eastAsiaTheme="minorEastAsia"/>
          <w:color w:val="000000" w:themeColor="text1"/>
          <w:sz w:val="20"/>
          <w:szCs w:val="20"/>
        </w:rPr>
        <w:t>T</w:t>
      </w:r>
      <w:r w:rsidR="34D79483" w:rsidRPr="00781A93">
        <w:rPr>
          <w:rFonts w:eastAsiaTheme="minorEastAsia"/>
          <w:color w:val="000000" w:themeColor="text1"/>
          <w:sz w:val="20"/>
          <w:szCs w:val="20"/>
        </w:rPr>
        <w:t xml:space="preserve">humbnail image, </w:t>
      </w:r>
    </w:p>
    <w:p w14:paraId="5D1E0BE8" w14:textId="348470C2" w:rsidR="00FC7F3E" w:rsidRPr="00FC7F3E" w:rsidRDefault="0021469C" w:rsidP="008847BB">
      <w:pPr>
        <w:pStyle w:val="ListParagraph"/>
        <w:numPr>
          <w:ilvl w:val="1"/>
          <w:numId w:val="82"/>
        </w:numPr>
        <w:rPr>
          <w:sz w:val="20"/>
          <w:szCs w:val="20"/>
          <w:lang w:bidi="en-US"/>
        </w:rPr>
      </w:pPr>
      <w:r>
        <w:rPr>
          <w:rFonts w:eastAsiaTheme="minorEastAsia"/>
          <w:color w:val="000000" w:themeColor="text1"/>
          <w:sz w:val="20"/>
          <w:szCs w:val="20"/>
        </w:rPr>
        <w:t>A</w:t>
      </w:r>
      <w:r w:rsidR="34D79483" w:rsidRPr="00781A93">
        <w:rPr>
          <w:rFonts w:eastAsiaTheme="minorEastAsia"/>
          <w:color w:val="000000" w:themeColor="text1"/>
          <w:sz w:val="20"/>
          <w:szCs w:val="20"/>
        </w:rPr>
        <w:t xml:space="preserve">bstract and </w:t>
      </w:r>
    </w:p>
    <w:p w14:paraId="51EB88CB" w14:textId="5CA7AD92" w:rsidR="1F0E57A9" w:rsidRPr="008847BB" w:rsidRDefault="0021469C" w:rsidP="008847BB">
      <w:pPr>
        <w:pStyle w:val="ListParagraph"/>
        <w:numPr>
          <w:ilvl w:val="1"/>
          <w:numId w:val="82"/>
        </w:numPr>
        <w:rPr>
          <w:sz w:val="20"/>
          <w:szCs w:val="20"/>
          <w:lang w:bidi="en-US"/>
        </w:rPr>
      </w:pPr>
      <w:r>
        <w:rPr>
          <w:rFonts w:eastAsiaTheme="minorEastAsia"/>
          <w:color w:val="000000" w:themeColor="text1"/>
          <w:sz w:val="20"/>
          <w:szCs w:val="20"/>
        </w:rPr>
        <w:t>B</w:t>
      </w:r>
      <w:r w:rsidR="34D79483" w:rsidRPr="00781A93">
        <w:rPr>
          <w:rFonts w:eastAsiaTheme="minorEastAsia"/>
          <w:color w:val="000000" w:themeColor="text1"/>
          <w:sz w:val="20"/>
          <w:szCs w:val="20"/>
        </w:rPr>
        <w:t>ody. We can embed other entries or assets within the body.</w:t>
      </w:r>
    </w:p>
    <w:p w14:paraId="176801B0" w14:textId="77777777" w:rsidR="008847BB" w:rsidRPr="00781A93" w:rsidRDefault="008847BB" w:rsidP="008847BB">
      <w:pPr>
        <w:pStyle w:val="ListParagraph"/>
        <w:numPr>
          <w:ilvl w:val="0"/>
          <w:numId w:val="82"/>
        </w:numPr>
        <w:rPr>
          <w:del w:id="885" w:author="Akhila Kodudula [External]" w:date="2024-07-10T13:25:00Z"/>
          <w:sz w:val="20"/>
          <w:szCs w:val="20"/>
          <w:lang w:bidi="en-US"/>
        </w:rPr>
      </w:pPr>
    </w:p>
    <w:p w14:paraId="496C5B7D" w14:textId="18676EBF" w:rsidR="1F0E57A9" w:rsidRDefault="00BA07EF" w:rsidP="00781A93">
      <w:pPr>
        <w:pStyle w:val="ListParagraph"/>
        <w:numPr>
          <w:ilvl w:val="0"/>
          <w:numId w:val="82"/>
        </w:numPr>
        <w:rPr>
          <w:lang w:bidi="en-US"/>
        </w:rPr>
      </w:pPr>
      <w:r>
        <w:rPr>
          <w:lang w:bidi="en-US"/>
        </w:rPr>
        <w:t>There is</w:t>
      </w:r>
      <w:r w:rsidR="34D79483" w:rsidRPr="002A2B27">
        <w:rPr>
          <w:lang w:bidi="en-US"/>
        </w:rPr>
        <w:t xml:space="preserve"> a feature product section embedded within the article. It has links to the real product pages</w:t>
      </w:r>
      <w:r w:rsidR="00185D27">
        <w:rPr>
          <w:lang w:bidi="en-US"/>
        </w:rPr>
        <w:t xml:space="preserve"> as reference fields</w:t>
      </w:r>
      <w:r w:rsidR="34D79483" w:rsidRPr="002A2B27">
        <w:rPr>
          <w:lang w:bidi="en-US"/>
        </w:rPr>
        <w:t>.</w:t>
      </w:r>
    </w:p>
    <w:p w14:paraId="42468616" w14:textId="78AD370A" w:rsidR="00FB18DE" w:rsidRPr="00FB18DE" w:rsidRDefault="00FB18DE" w:rsidP="00FB18DE">
      <w:pPr>
        <w:rPr>
          <w:ins w:id="886" w:author="Akhila Kodudula [External]" w:date="2024-07-10T13:25:00Z"/>
          <w:b/>
          <w:bCs/>
          <w:u w:val="single"/>
          <w:lang w:bidi="en-US"/>
        </w:rPr>
      </w:pPr>
      <w:r w:rsidRPr="00FB18DE">
        <w:rPr>
          <w:b/>
          <w:bCs/>
          <w:u w:val="single"/>
          <w:lang w:bidi="en-US"/>
        </w:rPr>
        <w:t>Feature</w:t>
      </w:r>
      <w:r w:rsidR="00EC66B2">
        <w:rPr>
          <w:b/>
          <w:bCs/>
          <w:u w:val="single"/>
          <w:lang w:bidi="en-US"/>
        </w:rPr>
        <w:t>d</w:t>
      </w:r>
      <w:r w:rsidRPr="00FB18DE">
        <w:rPr>
          <w:b/>
          <w:bCs/>
          <w:u w:val="single"/>
          <w:lang w:bidi="en-US"/>
        </w:rPr>
        <w:t xml:space="preserve"> Products</w:t>
      </w:r>
      <w:r w:rsidR="005256DE">
        <w:rPr>
          <w:b/>
          <w:bCs/>
          <w:u w:val="single"/>
          <w:lang w:bidi="en-US"/>
        </w:rPr>
        <w:t xml:space="preserve"> (Screen from Keurig.com)</w:t>
      </w:r>
      <w:r w:rsidRPr="00FB18DE">
        <w:rPr>
          <w:b/>
          <w:bCs/>
          <w:u w:val="single"/>
          <w:lang w:bidi="en-US"/>
        </w:rPr>
        <w:t>:</w:t>
      </w:r>
    </w:p>
    <w:p w14:paraId="3554C54D" w14:textId="1927F800" w:rsidR="00662179" w:rsidRDefault="0AC1B9EF" w:rsidP="00662179">
      <w:pPr>
        <w:pStyle w:val="ListParagraph"/>
        <w:ind w:left="360"/>
        <w:jc w:val="center"/>
        <w:rPr>
          <w:rFonts w:cstheme="minorHAnsi"/>
          <w:sz w:val="20"/>
          <w:szCs w:val="20"/>
        </w:rPr>
      </w:pPr>
      <w:ins w:id="887" w:author="Akhila Kodudula [External]" w:date="2024-07-10T13:26:00Z">
        <w:r>
          <w:rPr>
            <w:noProof/>
          </w:rPr>
          <w:drawing>
            <wp:inline distT="0" distB="0" distL="0" distR="0" wp14:anchorId="33F1010F" wp14:editId="0E54A36A">
              <wp:extent cx="5697138" cy="2587228"/>
              <wp:effectExtent l="0" t="0" r="0" b="0"/>
              <wp:docPr id="2082093741" name="Picture 208209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093741"/>
                      <pic:cNvPicPr/>
                    </pic:nvPicPr>
                    <pic:blipFill>
                      <a:blip r:embed="rId27">
                        <a:extLst>
                          <a:ext uri="{28A0092B-C50C-407E-A947-70E740481C1C}">
                            <a14:useLocalDpi xmlns:a14="http://schemas.microsoft.com/office/drawing/2010/main" val="0"/>
                          </a:ext>
                        </a:extLst>
                      </a:blip>
                      <a:stretch>
                        <a:fillRect/>
                      </a:stretch>
                    </pic:blipFill>
                    <pic:spPr>
                      <a:xfrm>
                        <a:off x="0" y="0"/>
                        <a:ext cx="5697138" cy="2587228"/>
                      </a:xfrm>
                      <a:prstGeom prst="rect">
                        <a:avLst/>
                      </a:prstGeom>
                    </pic:spPr>
                  </pic:pic>
                </a:graphicData>
              </a:graphic>
            </wp:inline>
          </w:drawing>
        </w:r>
      </w:ins>
      <w:r w:rsidR="34D79483">
        <w:br/>
      </w:r>
      <w:r w:rsidR="00662179" w:rsidRPr="00662179">
        <w:rPr>
          <w:rFonts w:cstheme="minorHAnsi"/>
          <w:b/>
          <w:bCs/>
          <w:sz w:val="20"/>
          <w:szCs w:val="20"/>
        </w:rPr>
        <w:t>Fig:3.1.4</w:t>
      </w:r>
      <w:r w:rsidR="00EC6B99">
        <w:rPr>
          <w:rFonts w:cstheme="minorHAnsi"/>
          <w:b/>
          <w:bCs/>
          <w:sz w:val="20"/>
          <w:szCs w:val="20"/>
        </w:rPr>
        <w:t>: Featured Products</w:t>
      </w:r>
    </w:p>
    <w:p w14:paraId="489FBDDE" w14:textId="77777777" w:rsidR="007A193D" w:rsidRDefault="007A193D">
      <w:pPr>
        <w:rPr>
          <w:b/>
          <w:bCs/>
          <w:u w:val="single"/>
          <w:lang w:bidi="en-US"/>
        </w:rPr>
      </w:pPr>
      <w:r>
        <w:rPr>
          <w:b/>
          <w:bCs/>
          <w:u w:val="single"/>
          <w:lang w:bidi="en-US"/>
        </w:rPr>
        <w:br w:type="page"/>
      </w:r>
    </w:p>
    <w:p w14:paraId="4D1777C0" w14:textId="77777777" w:rsidR="007A193D" w:rsidRDefault="007A193D" w:rsidP="7F7714A1">
      <w:pPr>
        <w:ind w:left="-360"/>
        <w:rPr>
          <w:b/>
          <w:bCs/>
          <w:u w:val="single"/>
          <w:lang w:bidi="en-US"/>
        </w:rPr>
      </w:pPr>
    </w:p>
    <w:p w14:paraId="48677C4A" w14:textId="3343DA38" w:rsidR="1F0E57A9" w:rsidRDefault="00176E52" w:rsidP="7F7714A1">
      <w:pPr>
        <w:ind w:left="-360"/>
      </w:pPr>
      <w:r w:rsidRPr="00FB18DE">
        <w:rPr>
          <w:b/>
          <w:bCs/>
          <w:u w:val="single"/>
          <w:lang w:bidi="en-US"/>
        </w:rPr>
        <w:t>Feature</w:t>
      </w:r>
      <w:r w:rsidR="00EC66B2">
        <w:rPr>
          <w:b/>
          <w:bCs/>
          <w:u w:val="single"/>
          <w:lang w:bidi="en-US"/>
        </w:rPr>
        <w:t>d</w:t>
      </w:r>
      <w:r w:rsidRPr="00FB18DE">
        <w:rPr>
          <w:b/>
          <w:bCs/>
          <w:u w:val="single"/>
          <w:lang w:bidi="en-US"/>
        </w:rPr>
        <w:t xml:space="preserve"> Products</w:t>
      </w:r>
      <w:r>
        <w:rPr>
          <w:b/>
          <w:bCs/>
          <w:u w:val="single"/>
          <w:lang w:bidi="en-US"/>
        </w:rPr>
        <w:t xml:space="preserve"> – Content Model</w:t>
      </w:r>
      <w:r w:rsidRPr="00FB18DE">
        <w:rPr>
          <w:b/>
          <w:bCs/>
          <w:u w:val="single"/>
          <w:lang w:bidi="en-US"/>
        </w:rPr>
        <w:t>:</w:t>
      </w:r>
    </w:p>
    <w:p w14:paraId="41CECB29" w14:textId="77777777" w:rsidR="00662179" w:rsidRDefault="00662179" w:rsidP="7F7714A1">
      <w:pPr>
        <w:ind w:left="-360"/>
        <w:rPr>
          <w:ins w:id="888" w:author="Akhila Kodudula [External]" w:date="2024-07-10T13:26:00Z"/>
        </w:rPr>
      </w:pPr>
    </w:p>
    <w:p w14:paraId="0CA4FE37" w14:textId="0D7F4603" w:rsidR="34D79483" w:rsidRDefault="34D79483" w:rsidP="4E2528A1">
      <w:pPr>
        <w:ind w:left="-360"/>
      </w:pPr>
      <w:ins w:id="889" w:author="Akhila Kodudula [External]" w:date="2024-07-10T13:26:00Z">
        <w:r>
          <w:rPr>
            <w:noProof/>
          </w:rPr>
          <w:drawing>
            <wp:inline distT="0" distB="0" distL="0" distR="0" wp14:anchorId="0244069D" wp14:editId="56BFD6F7">
              <wp:extent cx="5943600" cy="1990725"/>
              <wp:effectExtent l="0" t="0" r="0" b="0"/>
              <wp:docPr id="1408730223" name="Picture 140873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30223"/>
                      <pic:cNvPicPr/>
                    </pic:nvPicPr>
                    <pic:blipFill>
                      <a:blip r:embed="rId28">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ins>
      <w:del w:id="890" w:author="Akhila Kodudula [External]" w:date="2024-07-10T13:27:00Z">
        <w:r>
          <w:br/>
        </w:r>
      </w:del>
    </w:p>
    <w:p w14:paraId="018B7E42" w14:textId="10D241EA" w:rsidR="00662179" w:rsidRPr="00662179" w:rsidRDefault="00662179" w:rsidP="00662179">
      <w:pPr>
        <w:pStyle w:val="ListParagraph"/>
        <w:ind w:left="360"/>
        <w:jc w:val="center"/>
        <w:rPr>
          <w:rFonts w:cstheme="minorHAnsi"/>
          <w:b/>
          <w:bCs/>
          <w:sz w:val="20"/>
          <w:szCs w:val="20"/>
          <w:u w:val="single"/>
        </w:rPr>
      </w:pPr>
      <w:r w:rsidRPr="00662179">
        <w:rPr>
          <w:rFonts w:cstheme="minorHAnsi"/>
          <w:b/>
          <w:bCs/>
          <w:sz w:val="20"/>
          <w:szCs w:val="20"/>
          <w:u w:val="single"/>
        </w:rPr>
        <w:t>Fig:3.1.5</w:t>
      </w:r>
      <w:r w:rsidR="00176E52">
        <w:rPr>
          <w:rFonts w:cstheme="minorHAnsi"/>
          <w:b/>
          <w:bCs/>
          <w:sz w:val="20"/>
          <w:szCs w:val="20"/>
          <w:u w:val="single"/>
        </w:rPr>
        <w:t>: Featured Products</w:t>
      </w:r>
    </w:p>
    <w:p w14:paraId="44F8380F" w14:textId="449B1720" w:rsidR="007C25F9" w:rsidRDefault="007C25F9"/>
    <w:p w14:paraId="0D5EC354" w14:textId="459A4886" w:rsidR="00662179" w:rsidRDefault="007C25F9" w:rsidP="4E2528A1">
      <w:pPr>
        <w:ind w:left="-360"/>
      </w:pPr>
      <w:r w:rsidRPr="00FB18DE">
        <w:rPr>
          <w:b/>
          <w:bCs/>
          <w:u w:val="single"/>
          <w:lang w:bidi="en-US"/>
        </w:rPr>
        <w:t>Feature</w:t>
      </w:r>
      <w:r w:rsidR="00EC66B2">
        <w:rPr>
          <w:b/>
          <w:bCs/>
          <w:u w:val="single"/>
          <w:lang w:bidi="en-US"/>
        </w:rPr>
        <w:t>d</w:t>
      </w:r>
      <w:r w:rsidRPr="00FB18DE">
        <w:rPr>
          <w:b/>
          <w:bCs/>
          <w:u w:val="single"/>
          <w:lang w:bidi="en-US"/>
        </w:rPr>
        <w:t xml:space="preserve"> Products</w:t>
      </w:r>
      <w:r>
        <w:rPr>
          <w:b/>
          <w:bCs/>
          <w:u w:val="single"/>
          <w:lang w:bidi="en-US"/>
        </w:rPr>
        <w:t xml:space="preserve"> – Content </w:t>
      </w:r>
      <w:r w:rsidR="00EC66B2">
        <w:rPr>
          <w:b/>
          <w:bCs/>
          <w:u w:val="single"/>
          <w:lang w:bidi="en-US"/>
        </w:rPr>
        <w:t>Entry</w:t>
      </w:r>
      <w:r w:rsidRPr="00FB18DE">
        <w:rPr>
          <w:b/>
          <w:bCs/>
          <w:u w:val="single"/>
          <w:lang w:bidi="en-US"/>
        </w:rPr>
        <w:t>:</w:t>
      </w:r>
    </w:p>
    <w:p w14:paraId="248732C2" w14:textId="77777777" w:rsidR="007C25F9" w:rsidRDefault="0AC1B9EF" w:rsidP="007C25F9">
      <w:pPr>
        <w:spacing w:after="160" w:line="279" w:lineRule="auto"/>
        <w:rPr>
          <w:rFonts w:cstheme="minorHAnsi"/>
          <w:b/>
          <w:bCs/>
          <w:sz w:val="20"/>
          <w:szCs w:val="20"/>
          <w:u w:val="single"/>
        </w:rPr>
      </w:pPr>
      <w:ins w:id="891" w:author="Akhila Kodudula [External]" w:date="2024-07-10T13:26:00Z">
        <w:r>
          <w:rPr>
            <w:noProof/>
          </w:rPr>
          <w:drawing>
            <wp:inline distT="0" distB="0" distL="0" distR="0" wp14:anchorId="59C299D3" wp14:editId="15E98013">
              <wp:extent cx="5943600" cy="2438400"/>
              <wp:effectExtent l="0" t="0" r="0" b="0"/>
              <wp:docPr id="1758009900" name="Picture 175800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0099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ins>
      <w:r w:rsidR="1F0E57A9">
        <w:br/>
      </w:r>
    </w:p>
    <w:p w14:paraId="45023CE1" w14:textId="7D0D42DF" w:rsidR="1F0E57A9" w:rsidRDefault="007C25F9" w:rsidP="007C25F9">
      <w:pPr>
        <w:spacing w:after="160" w:line="279" w:lineRule="auto"/>
        <w:ind w:left="2880" w:firstLine="720"/>
        <w:rPr>
          <w:del w:id="892" w:author="Akhila Kodudula [External]" w:date="2024-07-10T13:25:00Z"/>
          <w:lang w:bidi="en-US"/>
        </w:rPr>
      </w:pPr>
      <w:r w:rsidRPr="00662179">
        <w:rPr>
          <w:rFonts w:cstheme="minorHAnsi"/>
          <w:b/>
          <w:bCs/>
          <w:sz w:val="20"/>
          <w:szCs w:val="20"/>
          <w:u w:val="single"/>
        </w:rPr>
        <w:t>Fig:3.1.</w:t>
      </w:r>
      <w:r>
        <w:rPr>
          <w:rFonts w:cstheme="minorHAnsi"/>
          <w:b/>
          <w:bCs/>
          <w:sz w:val="20"/>
          <w:szCs w:val="20"/>
          <w:u w:val="single"/>
        </w:rPr>
        <w:t>6: Featured Products</w:t>
      </w:r>
    </w:p>
    <w:p w14:paraId="25C8D286" w14:textId="39AE089E" w:rsidR="0A027164" w:rsidRDefault="0A027164" w:rsidP="007C25F9">
      <w:pPr>
        <w:spacing w:after="160" w:line="279" w:lineRule="auto"/>
        <w:ind w:left="2880" w:firstLine="720"/>
        <w:rPr>
          <w:sz w:val="20"/>
          <w:szCs w:val="20"/>
          <w:highlight w:val="cyan"/>
          <w:lang w:bidi="en-US"/>
        </w:rPr>
      </w:pPr>
    </w:p>
    <w:p w14:paraId="5B3C30C8" w14:textId="12EAD5C3" w:rsidR="0A027164" w:rsidRPr="002A2B27" w:rsidRDefault="15EE82F0" w:rsidP="323CF796">
      <w:pPr>
        <w:ind w:left="-360"/>
        <w:rPr>
          <w:b/>
          <w:sz w:val="20"/>
          <w:szCs w:val="20"/>
          <w:lang w:bidi="en-US"/>
        </w:rPr>
      </w:pPr>
      <w:r w:rsidRPr="00185D27">
        <w:rPr>
          <w:b/>
          <w:sz w:val="20"/>
          <w:szCs w:val="20"/>
          <w:u w:val="single"/>
          <w:lang w:bidi="en-US"/>
        </w:rPr>
        <w:t>Article list</w:t>
      </w:r>
      <w:r w:rsidR="00185D27">
        <w:rPr>
          <w:b/>
          <w:sz w:val="20"/>
          <w:szCs w:val="20"/>
          <w:u w:val="single"/>
          <w:lang w:bidi="en-US"/>
        </w:rPr>
        <w:t>:</w:t>
      </w:r>
      <w:r w:rsidRPr="002A2B27">
        <w:rPr>
          <w:b/>
          <w:sz w:val="20"/>
          <w:szCs w:val="20"/>
          <w:lang w:bidi="en-US"/>
        </w:rPr>
        <w:t xml:space="preserve"> </w:t>
      </w:r>
    </w:p>
    <w:p w14:paraId="57D3A3A5" w14:textId="0EBCAB1C" w:rsidR="00A27F39" w:rsidRPr="00A27F39" w:rsidRDefault="15EE82F0" w:rsidP="00A27F39">
      <w:pPr>
        <w:pStyle w:val="ListParagraph"/>
        <w:numPr>
          <w:ilvl w:val="0"/>
          <w:numId w:val="83"/>
        </w:numPr>
        <w:rPr>
          <w:sz w:val="20"/>
          <w:szCs w:val="20"/>
          <w:lang w:bidi="en-US"/>
        </w:rPr>
      </w:pPr>
      <w:r w:rsidRPr="00A27F39">
        <w:rPr>
          <w:sz w:val="20"/>
          <w:szCs w:val="20"/>
          <w:lang w:bidi="en-US"/>
        </w:rPr>
        <w:t xml:space="preserve">These are the article lists inserted within the article as another entry. </w:t>
      </w:r>
    </w:p>
    <w:p w14:paraId="68020BBB" w14:textId="3737D492" w:rsidR="323CF796" w:rsidRDefault="15EE82F0" w:rsidP="00A27F39">
      <w:pPr>
        <w:pStyle w:val="ListParagraph"/>
        <w:numPr>
          <w:ilvl w:val="0"/>
          <w:numId w:val="83"/>
        </w:numPr>
        <w:rPr>
          <w:sz w:val="20"/>
          <w:szCs w:val="20"/>
          <w:lang w:bidi="en-US"/>
        </w:rPr>
      </w:pPr>
      <w:r w:rsidRPr="00A27F39">
        <w:rPr>
          <w:sz w:val="20"/>
          <w:szCs w:val="20"/>
          <w:lang w:bidi="en-US"/>
        </w:rPr>
        <w:t xml:space="preserve">Each article (ex: feature </w:t>
      </w:r>
      <w:r w:rsidR="00006709" w:rsidRPr="00A27F39">
        <w:rPr>
          <w:sz w:val="20"/>
          <w:szCs w:val="20"/>
          <w:lang w:bidi="en-US"/>
        </w:rPr>
        <w:t>article</w:t>
      </w:r>
      <w:r w:rsidRPr="00A27F39">
        <w:rPr>
          <w:sz w:val="20"/>
          <w:szCs w:val="20"/>
          <w:lang w:bidi="en-US"/>
        </w:rPr>
        <w:t xml:space="preserve">) is the reference link to another article. They can also refer to external article outside keurig.com </w:t>
      </w:r>
      <w:r w:rsidR="00B456EC">
        <w:rPr>
          <w:sz w:val="20"/>
          <w:szCs w:val="20"/>
          <w:lang w:bidi="en-US"/>
        </w:rPr>
        <w:t xml:space="preserve">with </w:t>
      </w:r>
      <w:r w:rsidRPr="00A27F39">
        <w:rPr>
          <w:sz w:val="20"/>
          <w:szCs w:val="20"/>
          <w:lang w:bidi="en-US"/>
        </w:rPr>
        <w:t>fully qualified</w:t>
      </w:r>
      <w:r w:rsidR="00B456EC">
        <w:rPr>
          <w:sz w:val="20"/>
          <w:szCs w:val="20"/>
          <w:lang w:bidi="en-US"/>
        </w:rPr>
        <w:t xml:space="preserve"> URL</w:t>
      </w:r>
      <w:r w:rsidRPr="00A27F39">
        <w:rPr>
          <w:sz w:val="20"/>
          <w:szCs w:val="20"/>
          <w:lang w:bidi="en-US"/>
        </w:rPr>
        <w:t>.</w:t>
      </w:r>
    </w:p>
    <w:p w14:paraId="179751F4" w14:textId="77777777" w:rsidR="000F5197" w:rsidRDefault="000F5197">
      <w:pPr>
        <w:rPr>
          <w:rFonts w:cstheme="minorHAnsi"/>
          <w:b/>
          <w:bCs/>
          <w:sz w:val="20"/>
          <w:szCs w:val="20"/>
          <w:u w:val="single"/>
        </w:rPr>
      </w:pPr>
      <w:r>
        <w:rPr>
          <w:rFonts w:cstheme="minorHAnsi"/>
          <w:b/>
          <w:bCs/>
          <w:sz w:val="20"/>
          <w:szCs w:val="20"/>
          <w:u w:val="single"/>
        </w:rPr>
        <w:br w:type="page"/>
      </w:r>
    </w:p>
    <w:p w14:paraId="357ABC3A" w14:textId="0CD30C9B" w:rsidR="004E0FF6" w:rsidRPr="004E0FF6" w:rsidRDefault="004E0FF6" w:rsidP="004E0FF6">
      <w:pPr>
        <w:rPr>
          <w:ins w:id="893" w:author="Akhila Kodudula [External]" w:date="2024-07-10T13:29:00Z"/>
          <w:sz w:val="20"/>
          <w:szCs w:val="20"/>
          <w:lang w:bidi="en-US"/>
        </w:rPr>
      </w:pPr>
      <w:r>
        <w:rPr>
          <w:rFonts w:cstheme="minorHAnsi"/>
          <w:b/>
          <w:bCs/>
          <w:sz w:val="20"/>
          <w:szCs w:val="20"/>
          <w:u w:val="single"/>
        </w:rPr>
        <w:lastRenderedPageBreak/>
        <w:t xml:space="preserve">Hub Home Page (Content </w:t>
      </w:r>
      <w:r w:rsidR="00EC66B2">
        <w:rPr>
          <w:rFonts w:cstheme="minorHAnsi"/>
          <w:b/>
          <w:bCs/>
          <w:sz w:val="20"/>
          <w:szCs w:val="20"/>
          <w:u w:val="single"/>
        </w:rPr>
        <w:t>Entry</w:t>
      </w:r>
      <w:r>
        <w:rPr>
          <w:rFonts w:cstheme="minorHAnsi"/>
          <w:b/>
          <w:bCs/>
          <w:sz w:val="20"/>
          <w:szCs w:val="20"/>
          <w:u w:val="single"/>
        </w:rPr>
        <w:t>)</w:t>
      </w:r>
    </w:p>
    <w:p w14:paraId="36BCA37A" w14:textId="77AE4AE1" w:rsidR="0B8CB716" w:rsidRDefault="15EE82F0" w:rsidP="0077378A">
      <w:ins w:id="894" w:author="Akhila Kodudula [External]" w:date="2024-07-10T13:30:00Z">
        <w:r>
          <w:rPr>
            <w:noProof/>
          </w:rPr>
          <w:drawing>
            <wp:inline distT="0" distB="0" distL="0" distR="0" wp14:anchorId="6C4C24B5" wp14:editId="7B7C8BA6">
              <wp:extent cx="5943600" cy="2505075"/>
              <wp:effectExtent l="0" t="0" r="0" b="0"/>
              <wp:docPr id="670693347" name="Picture 67069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693347"/>
                      <pic:cNvPicPr/>
                    </pic:nvPicPr>
                    <pic:blipFill>
                      <a:blip r:embed="rId30">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ins>
      <w:r>
        <w:br/>
      </w:r>
    </w:p>
    <w:p w14:paraId="302AD6EC" w14:textId="06BB45EC" w:rsidR="0077378A" w:rsidRDefault="0077378A" w:rsidP="0077378A">
      <w:pPr>
        <w:ind w:left="2880" w:firstLine="720"/>
        <w:rPr>
          <w:rFonts w:cstheme="minorHAnsi"/>
          <w:b/>
          <w:bCs/>
          <w:sz w:val="20"/>
          <w:szCs w:val="20"/>
          <w:u w:val="single"/>
        </w:rPr>
      </w:pPr>
      <w:r w:rsidRPr="00662179">
        <w:rPr>
          <w:rFonts w:cstheme="minorHAnsi"/>
          <w:b/>
          <w:bCs/>
          <w:sz w:val="20"/>
          <w:szCs w:val="20"/>
          <w:u w:val="single"/>
        </w:rPr>
        <w:t>Fig:3.1.</w:t>
      </w:r>
      <w:r>
        <w:rPr>
          <w:rFonts w:cstheme="minorHAnsi"/>
          <w:b/>
          <w:bCs/>
          <w:sz w:val="20"/>
          <w:szCs w:val="20"/>
          <w:u w:val="single"/>
        </w:rPr>
        <w:t xml:space="preserve">7: </w:t>
      </w:r>
      <w:r w:rsidR="004E0FF6">
        <w:rPr>
          <w:rFonts w:cstheme="minorHAnsi"/>
          <w:b/>
          <w:bCs/>
          <w:sz w:val="20"/>
          <w:szCs w:val="20"/>
          <w:u w:val="single"/>
        </w:rPr>
        <w:t>Hub Home Page</w:t>
      </w:r>
      <w:r>
        <w:rPr>
          <w:rFonts w:cstheme="minorHAnsi"/>
          <w:b/>
          <w:bCs/>
          <w:sz w:val="20"/>
          <w:szCs w:val="20"/>
          <w:u w:val="single"/>
        </w:rPr>
        <w:t xml:space="preserve"> (Content </w:t>
      </w:r>
      <w:r w:rsidR="00A04C9E">
        <w:rPr>
          <w:rFonts w:cstheme="minorHAnsi"/>
          <w:b/>
          <w:bCs/>
          <w:sz w:val="20"/>
          <w:szCs w:val="20"/>
          <w:u w:val="single"/>
        </w:rPr>
        <w:t>Entry</w:t>
      </w:r>
      <w:r>
        <w:rPr>
          <w:rFonts w:cstheme="minorHAnsi"/>
          <w:b/>
          <w:bCs/>
          <w:sz w:val="20"/>
          <w:szCs w:val="20"/>
          <w:u w:val="single"/>
        </w:rPr>
        <w:t>)</w:t>
      </w:r>
    </w:p>
    <w:p w14:paraId="7C483CA8" w14:textId="09A31E18" w:rsidR="00CA1279" w:rsidRDefault="005C2865" w:rsidP="005C2865">
      <w:pPr>
        <w:rPr>
          <w:ins w:id="895" w:author="Akhila Kodudula [External]" w:date="2024-07-10T13:30:00Z"/>
        </w:rPr>
      </w:pPr>
      <w:r>
        <w:rPr>
          <w:rFonts w:cstheme="minorHAnsi"/>
          <w:b/>
          <w:bCs/>
          <w:sz w:val="20"/>
          <w:szCs w:val="20"/>
          <w:u w:val="single"/>
        </w:rPr>
        <w:t xml:space="preserve">Featured Article (Content </w:t>
      </w:r>
      <w:r w:rsidR="00CE2F79">
        <w:rPr>
          <w:rFonts w:cstheme="minorHAnsi"/>
          <w:b/>
          <w:bCs/>
          <w:sz w:val="20"/>
          <w:szCs w:val="20"/>
          <w:u w:val="single"/>
        </w:rPr>
        <w:t>Entry</w:t>
      </w:r>
      <w:r>
        <w:rPr>
          <w:rFonts w:cstheme="minorHAnsi"/>
          <w:b/>
          <w:bCs/>
          <w:sz w:val="20"/>
          <w:szCs w:val="20"/>
          <w:u w:val="single"/>
        </w:rPr>
        <w:t>)</w:t>
      </w:r>
    </w:p>
    <w:p w14:paraId="66B06835" w14:textId="77777777" w:rsidR="005C2865" w:rsidRDefault="15EE82F0" w:rsidP="005C2865">
      <w:pPr>
        <w:rPr>
          <w:rFonts w:cstheme="minorHAnsi"/>
          <w:b/>
          <w:bCs/>
          <w:sz w:val="20"/>
          <w:szCs w:val="20"/>
          <w:u w:val="single"/>
        </w:rPr>
      </w:pPr>
      <w:ins w:id="896" w:author="Akhila Kodudula [External]" w:date="2024-07-10T13:30:00Z">
        <w:r>
          <w:rPr>
            <w:noProof/>
          </w:rPr>
          <w:drawing>
            <wp:inline distT="0" distB="0" distL="0" distR="0" wp14:anchorId="2FC205D4" wp14:editId="227C4ED8">
              <wp:extent cx="5943600" cy="2628900"/>
              <wp:effectExtent l="0" t="0" r="0" b="0"/>
              <wp:docPr id="347431896" name="Picture 34743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r>
          <w:br/>
        </w:r>
      </w:ins>
    </w:p>
    <w:p w14:paraId="47E1BE9F" w14:textId="5FDCB18F" w:rsidR="15EE82F0" w:rsidRDefault="005C2865" w:rsidP="005C2865">
      <w:pPr>
        <w:ind w:left="2160" w:firstLine="720"/>
        <w:rPr>
          <w:rFonts w:cstheme="minorHAnsi"/>
          <w:b/>
          <w:bCs/>
          <w:sz w:val="20"/>
          <w:szCs w:val="20"/>
          <w:u w:val="single"/>
        </w:rPr>
      </w:pPr>
      <w:r w:rsidRPr="00662179">
        <w:rPr>
          <w:rFonts w:cstheme="minorHAnsi"/>
          <w:b/>
          <w:bCs/>
          <w:sz w:val="20"/>
          <w:szCs w:val="20"/>
          <w:u w:val="single"/>
        </w:rPr>
        <w:t>Fig:3.1.</w:t>
      </w:r>
      <w:r>
        <w:rPr>
          <w:rFonts w:cstheme="minorHAnsi"/>
          <w:b/>
          <w:bCs/>
          <w:sz w:val="20"/>
          <w:szCs w:val="20"/>
          <w:u w:val="single"/>
        </w:rPr>
        <w:t xml:space="preserve">8: Featured Article (Content </w:t>
      </w:r>
      <w:r w:rsidR="00CE2F79">
        <w:rPr>
          <w:rFonts w:cstheme="minorHAnsi"/>
          <w:b/>
          <w:bCs/>
          <w:sz w:val="20"/>
          <w:szCs w:val="20"/>
          <w:u w:val="single"/>
        </w:rPr>
        <w:t>Entry</w:t>
      </w:r>
      <w:r>
        <w:rPr>
          <w:rFonts w:cstheme="minorHAnsi"/>
          <w:b/>
          <w:bCs/>
          <w:sz w:val="20"/>
          <w:szCs w:val="20"/>
          <w:u w:val="single"/>
        </w:rPr>
        <w:t>)</w:t>
      </w:r>
    </w:p>
    <w:p w14:paraId="687F925E" w14:textId="1E311667" w:rsidR="00B01357" w:rsidRPr="00006DE3" w:rsidRDefault="00015B2C" w:rsidP="00B01357">
      <w:pPr>
        <w:pStyle w:val="Style2"/>
        <w:spacing w:before="0"/>
        <w:ind w:left="-86" w:hanging="274"/>
        <w:rPr>
          <w:rFonts w:asciiTheme="minorHAnsi" w:hAnsiTheme="minorHAnsi" w:cstheme="minorHAnsi"/>
          <w:lang w:bidi="en-US"/>
        </w:rPr>
      </w:pPr>
      <w:bookmarkStart w:id="897" w:name="_Toc172216368"/>
      <w:r>
        <w:rPr>
          <w:rFonts w:asciiTheme="minorHAnsi" w:hAnsiTheme="minorHAnsi" w:cstheme="minorHAnsi"/>
          <w:lang w:bidi="en-US"/>
        </w:rPr>
        <w:t>Integrations, Apps, locales</w:t>
      </w:r>
      <w:bookmarkEnd w:id="897"/>
      <w:r>
        <w:rPr>
          <w:rFonts w:asciiTheme="minorHAnsi" w:hAnsiTheme="minorHAnsi" w:cstheme="minorHAnsi"/>
          <w:lang w:bidi="en-US"/>
        </w:rPr>
        <w:t xml:space="preserve"> </w:t>
      </w:r>
    </w:p>
    <w:p w14:paraId="011EFEF0" w14:textId="77777777" w:rsidR="00E35DFC" w:rsidRPr="00006DE3" w:rsidRDefault="00E35DFC" w:rsidP="00E35DFC">
      <w:pPr>
        <w:ind w:left="-360"/>
        <w:rPr>
          <w:rFonts w:cstheme="minorHAnsi"/>
          <w:b/>
          <w:sz w:val="20"/>
          <w:szCs w:val="20"/>
          <w:lang w:bidi="en-US"/>
        </w:rPr>
      </w:pPr>
      <w:r w:rsidRPr="00006DE3">
        <w:rPr>
          <w:rFonts w:cstheme="minorHAnsi"/>
          <w:b/>
          <w:sz w:val="20"/>
          <w:szCs w:val="20"/>
          <w:lang w:bidi="en-US"/>
        </w:rPr>
        <w:t>Topics to be covered based on KT provided by incumbent team. (Mark "Not Applicable" if no KT provided on the area)</w:t>
      </w:r>
    </w:p>
    <w:p w14:paraId="1D26E80D" w14:textId="77777777" w:rsidR="00B01357" w:rsidRPr="00006DE3" w:rsidRDefault="00E35DFC" w:rsidP="00C07A42">
      <w:pPr>
        <w:pStyle w:val="ListParagraph"/>
        <w:numPr>
          <w:ilvl w:val="0"/>
          <w:numId w:val="17"/>
        </w:numPr>
        <w:rPr>
          <w:rFonts w:cstheme="minorHAnsi"/>
        </w:rPr>
      </w:pPr>
      <w:r w:rsidRPr="00006DE3">
        <w:rPr>
          <w:rFonts w:cstheme="minorHAnsi"/>
        </w:rPr>
        <w:t>Understand the level of customizations done on the base product and its details</w:t>
      </w:r>
    </w:p>
    <w:p w14:paraId="2A024F81" w14:textId="655B1B3C" w:rsidR="75A52361" w:rsidRPr="00F04066" w:rsidRDefault="00F64E43" w:rsidP="5B8970A4">
      <w:pPr>
        <w:pStyle w:val="ListParagraph"/>
        <w:numPr>
          <w:ilvl w:val="0"/>
          <w:numId w:val="17"/>
        </w:numPr>
        <w:rPr>
          <w:sz w:val="20"/>
          <w:szCs w:val="20"/>
        </w:rPr>
      </w:pPr>
      <w:r w:rsidRPr="75A52361">
        <w:rPr>
          <w:sz w:val="20"/>
          <w:szCs w:val="20"/>
        </w:rPr>
        <w:t>Any other important area covered as part of KT</w:t>
      </w:r>
    </w:p>
    <w:p w14:paraId="508513A0" w14:textId="07DD8D3B" w:rsidR="2AF1563B" w:rsidRPr="00CB4E80" w:rsidRDefault="0943E1D5" w:rsidP="053C883F">
      <w:pPr>
        <w:rPr>
          <w:b/>
          <w:sz w:val="28"/>
          <w:szCs w:val="28"/>
          <w:u w:val="single"/>
        </w:rPr>
      </w:pPr>
      <w:r w:rsidRPr="00CB4E80">
        <w:rPr>
          <w:b/>
          <w:sz w:val="24"/>
          <w:szCs w:val="24"/>
          <w:u w:val="single"/>
        </w:rPr>
        <w:lastRenderedPageBreak/>
        <w:t>Integrations</w:t>
      </w:r>
      <w:r w:rsidR="03A79518" w:rsidRPr="00CB4E80">
        <w:rPr>
          <w:b/>
          <w:bCs/>
          <w:sz w:val="24"/>
          <w:szCs w:val="24"/>
          <w:u w:val="single"/>
        </w:rPr>
        <w:t xml:space="preserve"> under KCBU space</w:t>
      </w:r>
      <w:r w:rsidRPr="00CB4E80">
        <w:rPr>
          <w:b/>
          <w:sz w:val="24"/>
          <w:szCs w:val="24"/>
          <w:u w:val="single"/>
        </w:rPr>
        <w:t>:</w:t>
      </w:r>
    </w:p>
    <w:p w14:paraId="64D8C0C5" w14:textId="40CBF492" w:rsidR="0943E1D5" w:rsidRDefault="0943E1D5" w:rsidP="00C43340">
      <w:pPr>
        <w:pStyle w:val="ListParagraph"/>
        <w:numPr>
          <w:ilvl w:val="0"/>
          <w:numId w:val="1"/>
        </w:numPr>
        <w:ind w:left="360"/>
        <w:rPr>
          <w:b/>
          <w:bCs/>
          <w:sz w:val="24"/>
          <w:szCs w:val="24"/>
        </w:rPr>
      </w:pPr>
      <w:r w:rsidRPr="060771F8">
        <w:rPr>
          <w:b/>
          <w:bCs/>
          <w:sz w:val="20"/>
          <w:szCs w:val="20"/>
        </w:rPr>
        <w:t xml:space="preserve">Webhooks: </w:t>
      </w:r>
      <w:r w:rsidRPr="45827FED">
        <w:rPr>
          <w:sz w:val="20"/>
          <w:szCs w:val="20"/>
        </w:rPr>
        <w:t>Webhooks</w:t>
      </w:r>
      <w:r w:rsidRPr="060771F8">
        <w:rPr>
          <w:sz w:val="20"/>
          <w:szCs w:val="20"/>
        </w:rPr>
        <w:t xml:space="preserve"> are </w:t>
      </w:r>
      <w:r w:rsidR="64387459" w:rsidRPr="1246FDA8">
        <w:rPr>
          <w:sz w:val="20"/>
          <w:szCs w:val="20"/>
        </w:rPr>
        <w:t>used</w:t>
      </w:r>
      <w:r w:rsidRPr="060771F8">
        <w:rPr>
          <w:sz w:val="20"/>
          <w:szCs w:val="20"/>
        </w:rPr>
        <w:t xml:space="preserve"> within our application to automate </w:t>
      </w:r>
      <w:r w:rsidRPr="0421AC2A">
        <w:rPr>
          <w:sz w:val="20"/>
          <w:szCs w:val="20"/>
        </w:rPr>
        <w:t>specific task</w:t>
      </w:r>
      <w:r w:rsidR="5410698A" w:rsidRPr="0421AC2A">
        <w:rPr>
          <w:sz w:val="20"/>
          <w:szCs w:val="20"/>
        </w:rPr>
        <w:t xml:space="preserve">s by sending HTTP requests </w:t>
      </w:r>
      <w:r w:rsidR="5410698A" w:rsidRPr="45DF846A">
        <w:rPr>
          <w:sz w:val="20"/>
          <w:szCs w:val="20"/>
        </w:rPr>
        <w:t xml:space="preserve">to other services whenever there </w:t>
      </w:r>
      <w:r w:rsidR="5410698A" w:rsidRPr="1246FDA8">
        <w:rPr>
          <w:sz w:val="20"/>
          <w:szCs w:val="20"/>
        </w:rPr>
        <w:t>occur</w:t>
      </w:r>
      <w:r w:rsidR="5410698A" w:rsidRPr="45DF846A">
        <w:rPr>
          <w:sz w:val="20"/>
          <w:szCs w:val="20"/>
        </w:rPr>
        <w:t xml:space="preserve"> any changes to </w:t>
      </w:r>
      <w:r w:rsidR="5410698A" w:rsidRPr="1246FDA8">
        <w:rPr>
          <w:sz w:val="20"/>
          <w:szCs w:val="20"/>
        </w:rPr>
        <w:t>the content.</w:t>
      </w:r>
    </w:p>
    <w:p w14:paraId="04ADFD5F" w14:textId="0C1FAAA8" w:rsidR="391DA486" w:rsidRDefault="391DA486" w:rsidP="00C43340">
      <w:pPr>
        <w:pStyle w:val="ListParagraph"/>
        <w:ind w:left="360"/>
        <w:rPr>
          <w:sz w:val="20"/>
          <w:szCs w:val="20"/>
        </w:rPr>
      </w:pPr>
      <w:r w:rsidRPr="3F0BC22E">
        <w:rPr>
          <w:i/>
          <w:iCs/>
          <w:sz w:val="20"/>
          <w:szCs w:val="20"/>
        </w:rPr>
        <w:t>(Note: We can see webhooks under master-2022-01-14   environment of KCBU space)</w:t>
      </w:r>
    </w:p>
    <w:p w14:paraId="5104A7B6" w14:textId="10D1AF9E" w:rsidR="00066A26" w:rsidRDefault="00066A26" w:rsidP="00C43340">
      <w:pPr>
        <w:pStyle w:val="ListParagraph"/>
        <w:ind w:left="360"/>
        <w:rPr>
          <w:sz w:val="20"/>
          <w:szCs w:val="20"/>
        </w:rPr>
      </w:pPr>
      <w:r>
        <w:rPr>
          <w:sz w:val="20"/>
          <w:szCs w:val="20"/>
        </w:rPr>
        <w:t>There are multiple webhooks under this space:</w:t>
      </w:r>
    </w:p>
    <w:p w14:paraId="7F672BB9" w14:textId="77777777" w:rsidR="00E53385" w:rsidRPr="000E309C" w:rsidRDefault="00E53385" w:rsidP="000E309C">
      <w:pPr>
        <w:pStyle w:val="ListParagraph"/>
        <w:numPr>
          <w:ilvl w:val="0"/>
          <w:numId w:val="83"/>
        </w:numPr>
        <w:rPr>
          <w:sz w:val="20"/>
          <w:szCs w:val="20"/>
          <w:lang w:bidi="en-US"/>
        </w:rPr>
      </w:pPr>
      <w:proofErr w:type="spellStart"/>
      <w:r w:rsidRPr="007232CE">
        <w:rPr>
          <w:b/>
          <w:bCs/>
          <w:sz w:val="20"/>
          <w:szCs w:val="20"/>
          <w:u w:val="single"/>
          <w:lang w:bidi="en-US"/>
        </w:rPr>
        <w:t>IoTCloud</w:t>
      </w:r>
      <w:proofErr w:type="spellEnd"/>
      <w:r w:rsidRPr="007232CE">
        <w:rPr>
          <w:b/>
          <w:bCs/>
          <w:sz w:val="20"/>
          <w:szCs w:val="20"/>
          <w:u w:val="single"/>
          <w:lang w:bidi="en-US"/>
        </w:rPr>
        <w:t xml:space="preserve"> Webhook</w:t>
      </w:r>
      <w:r w:rsidRPr="000E309C">
        <w:rPr>
          <w:sz w:val="20"/>
          <w:szCs w:val="20"/>
          <w:lang w:bidi="en-US"/>
        </w:rPr>
        <w:t>: Publishes the content to the Azure Cloud</w:t>
      </w:r>
    </w:p>
    <w:p w14:paraId="3D470238" w14:textId="0FD42B6F" w:rsidR="000F5197" w:rsidRDefault="00E53385" w:rsidP="000F5197">
      <w:pPr>
        <w:pStyle w:val="ListParagraph"/>
        <w:numPr>
          <w:ilvl w:val="0"/>
          <w:numId w:val="83"/>
        </w:numPr>
        <w:rPr>
          <w:sz w:val="20"/>
          <w:szCs w:val="20"/>
          <w:lang w:bidi="en-US"/>
        </w:rPr>
      </w:pPr>
      <w:r w:rsidRPr="007232CE">
        <w:rPr>
          <w:b/>
          <w:bCs/>
          <w:sz w:val="20"/>
          <w:szCs w:val="20"/>
          <w:u w:val="single"/>
          <w:lang w:bidi="en-US"/>
        </w:rPr>
        <w:t>SFMC Webhook</w:t>
      </w:r>
      <w:r w:rsidRPr="000E309C">
        <w:rPr>
          <w:sz w:val="20"/>
          <w:szCs w:val="20"/>
          <w:lang w:bidi="en-US"/>
        </w:rPr>
        <w:t xml:space="preserve">: Publishes the content for email Campaigns and Inbox messages. When a campaign is published from </w:t>
      </w:r>
      <w:proofErr w:type="spellStart"/>
      <w:r w:rsidRPr="000E309C">
        <w:rPr>
          <w:sz w:val="20"/>
          <w:szCs w:val="20"/>
          <w:lang w:bidi="en-US"/>
        </w:rPr>
        <w:t>Contentful</w:t>
      </w:r>
      <w:proofErr w:type="spellEnd"/>
      <w:r w:rsidRPr="000E309C">
        <w:rPr>
          <w:sz w:val="20"/>
          <w:szCs w:val="20"/>
          <w:lang w:bidi="en-US"/>
        </w:rPr>
        <w:t>, it will push the content to the end point. There are filters for example Environment ID equals “REG” and Content Type = “</w:t>
      </w:r>
      <w:proofErr w:type="spellStart"/>
      <w:r w:rsidRPr="000E309C">
        <w:rPr>
          <w:sz w:val="20"/>
          <w:szCs w:val="20"/>
          <w:lang w:bidi="en-US"/>
        </w:rPr>
        <w:t>LuckyBrew</w:t>
      </w:r>
      <w:proofErr w:type="spellEnd"/>
      <w:r w:rsidRPr="000E309C">
        <w:rPr>
          <w:sz w:val="20"/>
          <w:szCs w:val="20"/>
          <w:lang w:bidi="en-US"/>
        </w:rPr>
        <w:t>” to route the traffic to “REG” environment.</w:t>
      </w:r>
    </w:p>
    <w:p w14:paraId="3772397B" w14:textId="77777777" w:rsidR="000F5197" w:rsidRPr="000F5197" w:rsidRDefault="000F5197" w:rsidP="000F5197">
      <w:pPr>
        <w:pStyle w:val="ListParagraph"/>
        <w:ind w:left="360"/>
        <w:rPr>
          <w:sz w:val="20"/>
          <w:szCs w:val="20"/>
          <w:lang w:bidi="en-US"/>
        </w:rPr>
      </w:pPr>
    </w:p>
    <w:p w14:paraId="7E2E2CA2" w14:textId="77777777" w:rsidR="000F5197" w:rsidRDefault="7385A9E3" w:rsidP="68E8E129">
      <w:pPr>
        <w:pStyle w:val="ListParagraph"/>
        <w:ind w:left="1080"/>
      </w:pPr>
      <w:r>
        <w:rPr>
          <w:noProof/>
        </w:rPr>
        <w:drawing>
          <wp:inline distT="0" distB="0" distL="0" distR="0" wp14:anchorId="37590F25" wp14:editId="5E489B57">
            <wp:extent cx="5784194" cy="3225800"/>
            <wp:effectExtent l="0" t="0" r="7620" b="0"/>
            <wp:docPr id="1128040799" name="Picture 112804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0407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0272" cy="3229189"/>
                    </a:xfrm>
                    <a:prstGeom prst="rect">
                      <a:avLst/>
                    </a:prstGeom>
                  </pic:spPr>
                </pic:pic>
              </a:graphicData>
            </a:graphic>
          </wp:inline>
        </w:drawing>
      </w:r>
    </w:p>
    <w:p w14:paraId="319A89C1" w14:textId="3413FF19" w:rsidR="391DA486" w:rsidRDefault="391DA486" w:rsidP="68E8E129">
      <w:pPr>
        <w:pStyle w:val="ListParagraph"/>
        <w:ind w:left="1080"/>
      </w:pPr>
      <w:r>
        <w:lastRenderedPageBreak/>
        <w:br/>
      </w:r>
      <w:r w:rsidR="7385A9E3">
        <w:rPr>
          <w:noProof/>
        </w:rPr>
        <w:drawing>
          <wp:inline distT="0" distB="0" distL="0" distR="0" wp14:anchorId="7B3D7C56" wp14:editId="07AEF70E">
            <wp:extent cx="5943600" cy="3143250"/>
            <wp:effectExtent l="0" t="0" r="0" b="0"/>
            <wp:docPr id="177532237" name="Picture 17753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322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18377091" w14:textId="77777777" w:rsidR="007E45D6" w:rsidRDefault="007E45D6" w:rsidP="007E45D6">
      <w:pPr>
        <w:pStyle w:val="ListParagraph"/>
        <w:ind w:left="1080"/>
        <w:rPr>
          <w:rFonts w:eastAsiaTheme="minorEastAsia"/>
          <w:color w:val="000000" w:themeColor="text1"/>
          <w:sz w:val="20"/>
          <w:szCs w:val="20"/>
        </w:rPr>
      </w:pPr>
    </w:p>
    <w:p w14:paraId="1F34863D" w14:textId="77777777" w:rsidR="00346CF2" w:rsidRPr="003D25C2" w:rsidRDefault="00346CF2" w:rsidP="001A0876">
      <w:pPr>
        <w:pStyle w:val="ListParagraph"/>
        <w:numPr>
          <w:ilvl w:val="0"/>
          <w:numId w:val="94"/>
        </w:numPr>
        <w:spacing w:after="160" w:line="259" w:lineRule="auto"/>
      </w:pPr>
      <w:r w:rsidRPr="00583215">
        <w:rPr>
          <w:b/>
          <w:bCs/>
          <w:u w:val="single"/>
        </w:rPr>
        <w:t>Integration to Azure DevOps using REST API</w:t>
      </w:r>
      <w:r w:rsidRPr="003D25C2">
        <w:t xml:space="preserve">:  POD </w:t>
      </w:r>
      <w:r>
        <w:t>files come from Neuron, load the data from BLOB storage. Azure DevOps release pipeline ingest POD file and hero Lids into content.</w:t>
      </w:r>
    </w:p>
    <w:p w14:paraId="3D0E8E41" w14:textId="77777777" w:rsidR="00346CF2" w:rsidRDefault="00346CF2" w:rsidP="001A0876">
      <w:pPr>
        <w:pStyle w:val="ListParagraph"/>
        <w:numPr>
          <w:ilvl w:val="0"/>
          <w:numId w:val="94"/>
        </w:numPr>
        <w:spacing w:after="160" w:line="259" w:lineRule="auto"/>
      </w:pPr>
      <w:r w:rsidRPr="000836A8">
        <w:rPr>
          <w:b/>
          <w:bCs/>
          <w:u w:val="single"/>
        </w:rPr>
        <w:t xml:space="preserve">Integration to Azure Cloud for POD metadata update using Webhook: </w:t>
      </w:r>
      <w:r w:rsidRPr="0013043B">
        <w:t xml:space="preserve">Whenever a POD file </w:t>
      </w:r>
      <w:r>
        <w:t xml:space="preserve">with content is ingested into </w:t>
      </w:r>
      <w:proofErr w:type="spellStart"/>
      <w:r>
        <w:t>Contentful</w:t>
      </w:r>
      <w:proofErr w:type="spellEnd"/>
      <w:r>
        <w:t xml:space="preserve"> and published, the content would be intercepted into Azure cloud using Webhook.</w:t>
      </w:r>
    </w:p>
    <w:p w14:paraId="72742103" w14:textId="77777777" w:rsidR="00346CF2" w:rsidRDefault="00346CF2" w:rsidP="001A0876">
      <w:pPr>
        <w:pStyle w:val="ListParagraph"/>
        <w:numPr>
          <w:ilvl w:val="0"/>
          <w:numId w:val="94"/>
        </w:numPr>
        <w:spacing w:after="160" w:line="259" w:lineRule="auto"/>
      </w:pPr>
      <w:r>
        <w:rPr>
          <w:b/>
          <w:bCs/>
          <w:u w:val="single"/>
        </w:rPr>
        <w:t>Integration to SFMC for Lucky brew content update using Webhook</w:t>
      </w:r>
      <w:r w:rsidRPr="005A7F77">
        <w:t xml:space="preserve">:  </w:t>
      </w:r>
      <w:r>
        <w:t xml:space="preserve">The required content for campaigns is authored in </w:t>
      </w:r>
      <w:proofErr w:type="spellStart"/>
      <w:r>
        <w:t>Contentful</w:t>
      </w:r>
      <w:proofErr w:type="spellEnd"/>
      <w:r>
        <w:t xml:space="preserve"> and is sent to SFMC using webhooks to use that content for e-mail push notifications and inbox messages to the target users. The campaigning timeframes/dates and triggering would be done in SFMC</w:t>
      </w:r>
    </w:p>
    <w:p w14:paraId="6C236247" w14:textId="77777777" w:rsidR="00346CF2" w:rsidRDefault="00346CF2" w:rsidP="001A0876">
      <w:pPr>
        <w:pStyle w:val="ListParagraph"/>
        <w:numPr>
          <w:ilvl w:val="0"/>
          <w:numId w:val="94"/>
        </w:numPr>
        <w:spacing w:after="160" w:line="259" w:lineRule="auto"/>
      </w:pPr>
      <w:r w:rsidRPr="00AB0EAD">
        <w:rPr>
          <w:b/>
          <w:bCs/>
          <w:u w:val="single"/>
        </w:rPr>
        <w:t xml:space="preserve">Integration to Mobile App using </w:t>
      </w:r>
      <w:proofErr w:type="spellStart"/>
      <w:r w:rsidRPr="00AB0EAD">
        <w:rPr>
          <w:b/>
          <w:bCs/>
          <w:u w:val="single"/>
        </w:rPr>
        <w:t>GraphQL</w:t>
      </w:r>
      <w:proofErr w:type="spellEnd"/>
      <w:r w:rsidRPr="00AB0EAD">
        <w:rPr>
          <w:b/>
          <w:bCs/>
          <w:u w:val="single"/>
        </w:rPr>
        <w:t xml:space="preserve"> API</w:t>
      </w:r>
      <w:r>
        <w:t xml:space="preserve">: </w:t>
      </w:r>
      <w:proofErr w:type="spellStart"/>
      <w:r>
        <w:t>GraphQL</w:t>
      </w:r>
      <w:proofErr w:type="spellEnd"/>
      <w:r>
        <w:t xml:space="preserve"> pulls the data based on filter OOTB criteria from </w:t>
      </w:r>
      <w:proofErr w:type="spellStart"/>
      <w:r>
        <w:t>Contentful</w:t>
      </w:r>
      <w:proofErr w:type="spellEnd"/>
      <w:r>
        <w:t xml:space="preserve">. </w:t>
      </w:r>
      <w:proofErr w:type="spellStart"/>
      <w:r>
        <w:t>GrapgQL</w:t>
      </w:r>
      <w:proofErr w:type="spellEnd"/>
      <w:r>
        <w:t xml:space="preserve"> API provides data to Mobile App. REST API is not being used as it requires multiple API calls for each content. With </w:t>
      </w:r>
      <w:proofErr w:type="spellStart"/>
      <w:r>
        <w:t>GraphQL</w:t>
      </w:r>
      <w:proofErr w:type="spellEnd"/>
      <w:r>
        <w:t xml:space="preserve">, multiple content can be combined. For example, the mobile app requires recipe data and hero lids. </w:t>
      </w:r>
      <w:proofErr w:type="spellStart"/>
      <w:r>
        <w:t>GraphQL</w:t>
      </w:r>
      <w:proofErr w:type="spellEnd"/>
      <w:r>
        <w:t xml:space="preserve"> fetches the combined content in one call. </w:t>
      </w:r>
    </w:p>
    <w:p w14:paraId="247E371B" w14:textId="77777777" w:rsidR="00346CF2" w:rsidRDefault="00346CF2" w:rsidP="001A0876">
      <w:pPr>
        <w:pStyle w:val="ListParagraph"/>
        <w:numPr>
          <w:ilvl w:val="0"/>
          <w:numId w:val="94"/>
        </w:numPr>
        <w:spacing w:after="160" w:line="259" w:lineRule="auto"/>
      </w:pPr>
      <w:r w:rsidRPr="003936E2">
        <w:rPr>
          <w:b/>
          <w:bCs/>
          <w:u w:val="single"/>
        </w:rPr>
        <w:t xml:space="preserve">Integration to Keurig.com and Keurig.ca using </w:t>
      </w:r>
      <w:proofErr w:type="spellStart"/>
      <w:r w:rsidRPr="003936E2">
        <w:rPr>
          <w:b/>
          <w:bCs/>
          <w:u w:val="single"/>
        </w:rPr>
        <w:t>GraphQL</w:t>
      </w:r>
      <w:proofErr w:type="spellEnd"/>
      <w:r w:rsidRPr="003936E2">
        <w:rPr>
          <w:b/>
          <w:bCs/>
          <w:u w:val="single"/>
        </w:rPr>
        <w:t xml:space="preserve"> API</w:t>
      </w:r>
      <w:r>
        <w:t xml:space="preserve">: The same recipe content used for Mobile App would be consumed by sites: Keurig.com and Keurig.ca using </w:t>
      </w:r>
      <w:proofErr w:type="spellStart"/>
      <w:r>
        <w:t>GraphQL</w:t>
      </w:r>
      <w:proofErr w:type="spellEnd"/>
      <w:r>
        <w:t xml:space="preserve"> APIs</w:t>
      </w:r>
    </w:p>
    <w:p w14:paraId="5967EC2C" w14:textId="5563D40E" w:rsidR="6594F168" w:rsidRPr="000F5197" w:rsidRDefault="6594F168" w:rsidP="68E8E129">
      <w:pPr>
        <w:rPr>
          <w:b/>
          <w:bCs/>
          <w:sz w:val="28"/>
          <w:szCs w:val="28"/>
          <w:u w:val="single"/>
        </w:rPr>
      </w:pPr>
      <w:r w:rsidRPr="000F5197">
        <w:rPr>
          <w:b/>
          <w:bCs/>
          <w:sz w:val="24"/>
          <w:szCs w:val="24"/>
          <w:u w:val="single"/>
        </w:rPr>
        <w:t>Integrations under KCOM space:</w:t>
      </w:r>
    </w:p>
    <w:p w14:paraId="25555D01" w14:textId="77777777" w:rsidR="00EA66D1" w:rsidRPr="00EA66D1" w:rsidRDefault="00EA66D1" w:rsidP="00EA66D1">
      <w:pPr>
        <w:pStyle w:val="ListParagraph"/>
        <w:numPr>
          <w:ilvl w:val="0"/>
          <w:numId w:val="95"/>
        </w:numPr>
        <w:rPr>
          <w:rFonts w:eastAsiaTheme="minorEastAsia"/>
          <w:b/>
          <w:bCs/>
          <w:color w:val="000000" w:themeColor="text1"/>
          <w:sz w:val="24"/>
          <w:szCs w:val="24"/>
        </w:rPr>
      </w:pPr>
      <w:r w:rsidRPr="00EA66D1">
        <w:rPr>
          <w:b/>
          <w:bCs/>
          <w:u w:val="single"/>
        </w:rPr>
        <w:t xml:space="preserve">Integration to Keurig.com and Keurig.ca using </w:t>
      </w:r>
      <w:proofErr w:type="spellStart"/>
      <w:r w:rsidRPr="00EA66D1">
        <w:rPr>
          <w:b/>
          <w:bCs/>
          <w:u w:val="single"/>
        </w:rPr>
        <w:t>GraphQL</w:t>
      </w:r>
      <w:proofErr w:type="spellEnd"/>
      <w:r w:rsidRPr="00EA66D1">
        <w:rPr>
          <w:b/>
          <w:bCs/>
          <w:u w:val="single"/>
        </w:rPr>
        <w:t xml:space="preserve"> API</w:t>
      </w:r>
      <w:r>
        <w:t xml:space="preserve">: The same recipe content used for Mobile App would be consumed by sites: Keurig.com and Keurig.ca using </w:t>
      </w:r>
      <w:proofErr w:type="spellStart"/>
      <w:r>
        <w:t>GraphQL</w:t>
      </w:r>
      <w:proofErr w:type="spellEnd"/>
      <w:r>
        <w:t xml:space="preserve"> APIs</w:t>
      </w:r>
      <w:r w:rsidRPr="00EA66D1">
        <w:rPr>
          <w:rFonts w:eastAsiaTheme="minorEastAsia"/>
          <w:b/>
          <w:bCs/>
          <w:color w:val="000000" w:themeColor="text1"/>
          <w:sz w:val="24"/>
          <w:szCs w:val="24"/>
        </w:rPr>
        <w:t xml:space="preserve"> </w:t>
      </w:r>
    </w:p>
    <w:p w14:paraId="1C80F267" w14:textId="6A3F9C20" w:rsidR="645D8F19" w:rsidRPr="000F5197" w:rsidRDefault="645D8F19" w:rsidP="4FB8C810">
      <w:pPr>
        <w:rPr>
          <w:rFonts w:eastAsiaTheme="minorEastAsia"/>
          <w:b/>
          <w:bCs/>
          <w:color w:val="000000" w:themeColor="text1"/>
          <w:sz w:val="24"/>
          <w:szCs w:val="24"/>
          <w:u w:val="single"/>
        </w:rPr>
      </w:pPr>
      <w:r w:rsidRPr="000F5197">
        <w:rPr>
          <w:rFonts w:eastAsiaTheme="minorEastAsia"/>
          <w:b/>
          <w:bCs/>
          <w:color w:val="000000" w:themeColor="text1"/>
          <w:sz w:val="24"/>
          <w:szCs w:val="24"/>
          <w:u w:val="single"/>
        </w:rPr>
        <w:t>Apps</w:t>
      </w:r>
      <w:r w:rsidR="39100BF5" w:rsidRPr="000F5197">
        <w:rPr>
          <w:rFonts w:eastAsiaTheme="minorEastAsia"/>
          <w:b/>
          <w:bCs/>
          <w:color w:val="000000" w:themeColor="text1"/>
          <w:sz w:val="24"/>
          <w:szCs w:val="24"/>
          <w:u w:val="single"/>
        </w:rPr>
        <w:t xml:space="preserve"> under K</w:t>
      </w:r>
      <w:r w:rsidR="3E3B914C" w:rsidRPr="000F5197">
        <w:rPr>
          <w:rFonts w:eastAsiaTheme="minorEastAsia"/>
          <w:b/>
          <w:bCs/>
          <w:color w:val="000000" w:themeColor="text1"/>
          <w:sz w:val="24"/>
          <w:szCs w:val="24"/>
          <w:u w:val="single"/>
        </w:rPr>
        <w:t>COM</w:t>
      </w:r>
      <w:r w:rsidR="39100BF5" w:rsidRPr="000F5197">
        <w:rPr>
          <w:rFonts w:eastAsiaTheme="minorEastAsia"/>
          <w:b/>
          <w:bCs/>
          <w:color w:val="000000" w:themeColor="text1"/>
          <w:sz w:val="24"/>
          <w:szCs w:val="24"/>
          <w:u w:val="single"/>
        </w:rPr>
        <w:t xml:space="preserve"> space</w:t>
      </w:r>
      <w:r w:rsidRPr="000F5197">
        <w:rPr>
          <w:rFonts w:eastAsiaTheme="minorEastAsia"/>
          <w:b/>
          <w:bCs/>
          <w:color w:val="000000" w:themeColor="text1"/>
          <w:sz w:val="24"/>
          <w:szCs w:val="24"/>
          <w:u w:val="single"/>
        </w:rPr>
        <w:t>:</w:t>
      </w:r>
    </w:p>
    <w:p w14:paraId="20250ED4" w14:textId="0FA3CE7E" w:rsidR="4FB8C810" w:rsidRDefault="68C2ACAE" w:rsidP="20CAE27D">
      <w:pPr>
        <w:pStyle w:val="ListParagraph"/>
        <w:numPr>
          <w:ilvl w:val="0"/>
          <w:numId w:val="89"/>
        </w:numPr>
        <w:rPr>
          <w:rFonts w:eastAsiaTheme="minorEastAsia"/>
          <w:color w:val="000000" w:themeColor="text1"/>
          <w:sz w:val="20"/>
          <w:szCs w:val="20"/>
        </w:rPr>
      </w:pPr>
      <w:r w:rsidRPr="20CAE27D">
        <w:rPr>
          <w:rFonts w:eastAsiaTheme="minorEastAsia"/>
          <w:b/>
          <w:bCs/>
          <w:color w:val="000000" w:themeColor="text1"/>
          <w:sz w:val="20"/>
          <w:szCs w:val="20"/>
        </w:rPr>
        <w:t xml:space="preserve">Workflows: </w:t>
      </w:r>
      <w:r w:rsidRPr="20CAE27D">
        <w:rPr>
          <w:rFonts w:eastAsiaTheme="minorEastAsia"/>
          <w:color w:val="000000" w:themeColor="text1"/>
          <w:sz w:val="20"/>
          <w:szCs w:val="20"/>
        </w:rPr>
        <w:t xml:space="preserve">Workflows are implemented </w:t>
      </w:r>
      <w:r w:rsidR="3E7EEDFB" w:rsidRPr="20CAE27D">
        <w:rPr>
          <w:rFonts w:eastAsiaTheme="minorEastAsia"/>
          <w:color w:val="000000" w:themeColor="text1"/>
          <w:sz w:val="20"/>
          <w:szCs w:val="20"/>
        </w:rPr>
        <w:t>for</w:t>
      </w:r>
      <w:r w:rsidR="008C371E">
        <w:rPr>
          <w:rFonts w:eastAsiaTheme="minorEastAsia"/>
          <w:color w:val="000000" w:themeColor="text1"/>
          <w:sz w:val="20"/>
          <w:szCs w:val="20"/>
        </w:rPr>
        <w:t xml:space="preserve"> content publishing and un-publishing with </w:t>
      </w:r>
      <w:r w:rsidR="009D505C">
        <w:rPr>
          <w:rFonts w:eastAsiaTheme="minorEastAsia"/>
          <w:color w:val="000000" w:themeColor="text1"/>
          <w:sz w:val="20"/>
          <w:szCs w:val="20"/>
        </w:rPr>
        <w:t>defined multiple levels of approvals</w:t>
      </w:r>
      <w:r w:rsidR="3E7EEDFB" w:rsidRPr="20CAE27D">
        <w:rPr>
          <w:rFonts w:eastAsiaTheme="minorEastAsia"/>
          <w:color w:val="000000" w:themeColor="text1"/>
          <w:sz w:val="20"/>
          <w:szCs w:val="20"/>
        </w:rPr>
        <w:t xml:space="preserve">. In our application, basic workflows </w:t>
      </w:r>
      <w:r w:rsidR="00525CAA">
        <w:rPr>
          <w:rFonts w:eastAsiaTheme="minorEastAsia"/>
          <w:color w:val="000000" w:themeColor="text1"/>
          <w:sz w:val="20"/>
          <w:szCs w:val="20"/>
        </w:rPr>
        <w:t>are implemented</w:t>
      </w:r>
      <w:r w:rsidR="00B50A16">
        <w:rPr>
          <w:rFonts w:eastAsiaTheme="minorEastAsia"/>
          <w:color w:val="000000" w:themeColor="text1"/>
          <w:sz w:val="20"/>
          <w:szCs w:val="20"/>
        </w:rPr>
        <w:t xml:space="preserve"> by </w:t>
      </w:r>
      <w:r w:rsidR="3E7EEDFB" w:rsidRPr="20CAE27D">
        <w:rPr>
          <w:rFonts w:eastAsiaTheme="minorEastAsia"/>
          <w:color w:val="000000" w:themeColor="text1"/>
          <w:sz w:val="20"/>
          <w:szCs w:val="20"/>
        </w:rPr>
        <w:t>creat</w:t>
      </w:r>
      <w:r w:rsidR="00B50A16">
        <w:rPr>
          <w:rFonts w:eastAsiaTheme="minorEastAsia"/>
          <w:color w:val="000000" w:themeColor="text1"/>
          <w:sz w:val="20"/>
          <w:szCs w:val="20"/>
        </w:rPr>
        <w:t>ing</w:t>
      </w:r>
      <w:r w:rsidR="3E7EEDFB" w:rsidRPr="20CAE27D">
        <w:rPr>
          <w:rFonts w:eastAsiaTheme="minorEastAsia"/>
          <w:color w:val="000000" w:themeColor="text1"/>
          <w:sz w:val="20"/>
          <w:szCs w:val="20"/>
        </w:rPr>
        <w:t xml:space="preserve"> a new task and assign the task to a </w:t>
      </w:r>
      <w:r w:rsidR="3E7EEDFB" w:rsidRPr="20CAE27D">
        <w:rPr>
          <w:rFonts w:eastAsiaTheme="minorEastAsia"/>
          <w:color w:val="000000" w:themeColor="text1"/>
          <w:sz w:val="20"/>
          <w:szCs w:val="20"/>
        </w:rPr>
        <w:lastRenderedPageBreak/>
        <w:t>group</w:t>
      </w:r>
      <w:r w:rsidR="3E7EEDFB" w:rsidRPr="68E8E129">
        <w:rPr>
          <w:rFonts w:eastAsiaTheme="minorEastAsia"/>
          <w:color w:val="000000" w:themeColor="text1"/>
          <w:sz w:val="20"/>
          <w:szCs w:val="20"/>
        </w:rPr>
        <w:t>,</w:t>
      </w:r>
      <w:r w:rsidR="3E7EEDFB" w:rsidRPr="20CAE27D">
        <w:rPr>
          <w:rFonts w:eastAsiaTheme="minorEastAsia"/>
          <w:color w:val="000000" w:themeColor="text1"/>
          <w:sz w:val="20"/>
          <w:szCs w:val="20"/>
        </w:rPr>
        <w:t xml:space="preserve"> or a team of users and the user gets the automated link from the </w:t>
      </w:r>
      <w:proofErr w:type="spellStart"/>
      <w:proofErr w:type="gramStart"/>
      <w:r w:rsidR="3E7EEDFB" w:rsidRPr="20CAE27D">
        <w:rPr>
          <w:rFonts w:eastAsiaTheme="minorEastAsia"/>
          <w:color w:val="000000" w:themeColor="text1"/>
          <w:sz w:val="20"/>
          <w:szCs w:val="20"/>
        </w:rPr>
        <w:t>contentful</w:t>
      </w:r>
      <w:proofErr w:type="spellEnd"/>
      <w:proofErr w:type="gramEnd"/>
      <w:r w:rsidR="3E7EEDFB" w:rsidRPr="20CAE27D">
        <w:rPr>
          <w:rFonts w:eastAsiaTheme="minorEastAsia"/>
          <w:color w:val="000000" w:themeColor="text1"/>
          <w:sz w:val="20"/>
          <w:szCs w:val="20"/>
        </w:rPr>
        <w:t xml:space="preserve"> and he/she can review the content, either approve or reject</w:t>
      </w:r>
      <w:r w:rsidR="3E7EEDFB" w:rsidRPr="68E8E129">
        <w:rPr>
          <w:rFonts w:eastAsiaTheme="minorEastAsia"/>
          <w:color w:val="000000" w:themeColor="text1"/>
          <w:sz w:val="20"/>
          <w:szCs w:val="20"/>
        </w:rPr>
        <w:t>.</w:t>
      </w:r>
      <w:r w:rsidR="3E7EEDFB" w:rsidRPr="20CAE27D">
        <w:rPr>
          <w:rFonts w:eastAsiaTheme="minorEastAsia"/>
          <w:color w:val="000000" w:themeColor="text1"/>
          <w:sz w:val="20"/>
          <w:szCs w:val="20"/>
        </w:rPr>
        <w:t xml:space="preserve"> </w:t>
      </w:r>
    </w:p>
    <w:p w14:paraId="293312B6" w14:textId="214E3DC6" w:rsidR="68F0BDA4" w:rsidRDefault="6FE12019" w:rsidP="00666B8C">
      <w:pPr>
        <w:pStyle w:val="ListParagraph"/>
        <w:rPr>
          <w:i/>
          <w:iCs/>
          <w:sz w:val="20"/>
          <w:szCs w:val="20"/>
        </w:rPr>
      </w:pPr>
      <w:r>
        <w:rPr>
          <w:noProof/>
        </w:rPr>
        <w:drawing>
          <wp:inline distT="0" distB="0" distL="0" distR="0" wp14:anchorId="0BCBAB1E" wp14:editId="3C2C9E59">
            <wp:extent cx="5943600" cy="3190875"/>
            <wp:effectExtent l="0" t="0" r="0" b="0"/>
            <wp:docPr id="2098242967" name="Picture 209824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r w:rsidR="0E38977F" w:rsidRPr="68E8E129">
        <w:rPr>
          <w:i/>
          <w:iCs/>
          <w:sz w:val="20"/>
          <w:szCs w:val="20"/>
        </w:rPr>
        <w:t>(</w:t>
      </w:r>
      <w:r w:rsidRPr="68E8E129">
        <w:rPr>
          <w:i/>
          <w:iCs/>
          <w:sz w:val="20"/>
          <w:szCs w:val="20"/>
        </w:rPr>
        <w:t>Here we can see create new task, and assig</w:t>
      </w:r>
      <w:r w:rsidR="7774DC8E" w:rsidRPr="68E8E129">
        <w:rPr>
          <w:i/>
          <w:iCs/>
          <w:sz w:val="20"/>
          <w:szCs w:val="20"/>
        </w:rPr>
        <w:t>n the task to the team, this is how we create a workflow</w:t>
      </w:r>
      <w:r w:rsidR="5C63E831" w:rsidRPr="68E8E129">
        <w:rPr>
          <w:i/>
          <w:iCs/>
          <w:sz w:val="20"/>
          <w:szCs w:val="20"/>
        </w:rPr>
        <w:t>)</w:t>
      </w:r>
    </w:p>
    <w:p w14:paraId="5540B31A" w14:textId="77777777" w:rsidR="00583884" w:rsidRDefault="00583884" w:rsidP="00666B8C">
      <w:pPr>
        <w:pStyle w:val="ListParagraph"/>
        <w:rPr>
          <w:sz w:val="20"/>
          <w:szCs w:val="20"/>
        </w:rPr>
      </w:pPr>
    </w:p>
    <w:p w14:paraId="6E3846D6" w14:textId="3C363B5C" w:rsidR="49FB7A53" w:rsidRPr="00583884" w:rsidRDefault="4C8A8D41" w:rsidP="00583884">
      <w:pPr>
        <w:pStyle w:val="ListParagraph"/>
        <w:numPr>
          <w:ilvl w:val="0"/>
          <w:numId w:val="95"/>
        </w:numPr>
        <w:rPr>
          <w:sz w:val="20"/>
          <w:szCs w:val="20"/>
        </w:rPr>
      </w:pPr>
      <w:r w:rsidRPr="00583884">
        <w:rPr>
          <w:b/>
          <w:bCs/>
          <w:sz w:val="20"/>
          <w:szCs w:val="20"/>
        </w:rPr>
        <w:t>Compose</w:t>
      </w:r>
      <w:r w:rsidR="098D77FF" w:rsidRPr="00583884">
        <w:rPr>
          <w:b/>
          <w:bCs/>
          <w:sz w:val="20"/>
          <w:szCs w:val="20"/>
        </w:rPr>
        <w:t>:</w:t>
      </w:r>
      <w:r w:rsidR="098D77FF" w:rsidRPr="00583884">
        <w:rPr>
          <w:sz w:val="20"/>
          <w:szCs w:val="20"/>
        </w:rPr>
        <w:t xml:space="preserve"> Compose</w:t>
      </w:r>
      <w:r w:rsidRPr="00583884">
        <w:rPr>
          <w:sz w:val="20"/>
          <w:szCs w:val="20"/>
        </w:rPr>
        <w:t xml:space="preserve"> is not being used much </w:t>
      </w:r>
      <w:r w:rsidR="75C294EF" w:rsidRPr="00583884">
        <w:rPr>
          <w:sz w:val="20"/>
          <w:szCs w:val="20"/>
        </w:rPr>
        <w:t>within our application</w:t>
      </w:r>
    </w:p>
    <w:p w14:paraId="07BB4936" w14:textId="7E1A2E84" w:rsidR="68E8E129" w:rsidRDefault="75C294EF" w:rsidP="00583884">
      <w:pPr>
        <w:pStyle w:val="ListParagraph"/>
        <w:numPr>
          <w:ilvl w:val="0"/>
          <w:numId w:val="95"/>
        </w:numPr>
        <w:rPr>
          <w:sz w:val="20"/>
          <w:szCs w:val="20"/>
        </w:rPr>
      </w:pPr>
      <w:r w:rsidRPr="00583884">
        <w:rPr>
          <w:b/>
          <w:bCs/>
          <w:sz w:val="20"/>
          <w:szCs w:val="20"/>
        </w:rPr>
        <w:t>Launch:</w:t>
      </w:r>
      <w:r w:rsidRPr="00583884">
        <w:rPr>
          <w:sz w:val="20"/>
          <w:szCs w:val="20"/>
        </w:rPr>
        <w:t xml:space="preserve"> </w:t>
      </w:r>
      <w:r w:rsidR="4C8A8D41" w:rsidRPr="00583884">
        <w:rPr>
          <w:sz w:val="20"/>
          <w:szCs w:val="20"/>
        </w:rPr>
        <w:t>Launch is enabled but not being used much</w:t>
      </w:r>
    </w:p>
    <w:p w14:paraId="0724D6E0" w14:textId="77777777" w:rsidR="007D0B0D" w:rsidRDefault="007D0B0D" w:rsidP="002F32C5">
      <w:pPr>
        <w:spacing w:after="160" w:line="259" w:lineRule="auto"/>
      </w:pPr>
      <w:r w:rsidRPr="002F32C5">
        <w:rPr>
          <w:b/>
          <w:bCs/>
          <w:u w:val="single"/>
        </w:rPr>
        <w:t>Multi-Lingual Requirements</w:t>
      </w:r>
      <w:r>
        <w:t>:</w:t>
      </w:r>
    </w:p>
    <w:p w14:paraId="2B54107D" w14:textId="77777777" w:rsidR="007D0B0D" w:rsidRDefault="007D0B0D" w:rsidP="002F32C5">
      <w:pPr>
        <w:pStyle w:val="ListParagraph"/>
        <w:numPr>
          <w:ilvl w:val="0"/>
          <w:numId w:val="94"/>
        </w:numPr>
        <w:spacing w:after="160" w:line="259" w:lineRule="auto"/>
      </w:pPr>
      <w:r>
        <w:t>Multi-Lingual is enabled for Keurig.ca site to support English and Canadian French</w:t>
      </w:r>
    </w:p>
    <w:p w14:paraId="53095F54" w14:textId="0F1674A8" w:rsidR="007D0B0D" w:rsidRDefault="007D0B0D" w:rsidP="002F32C5">
      <w:pPr>
        <w:pStyle w:val="ListParagraph"/>
        <w:numPr>
          <w:ilvl w:val="0"/>
          <w:numId w:val="94"/>
        </w:numPr>
        <w:spacing w:after="160" w:line="259" w:lineRule="auto"/>
      </w:pPr>
      <w:r>
        <w:t>Translations are done by Canadian team through manual entry and there is no translation platform</w:t>
      </w:r>
      <w:r w:rsidR="001D72FD">
        <w:t xml:space="preserve"> for auto-translation</w:t>
      </w:r>
    </w:p>
    <w:p w14:paraId="299B0424" w14:textId="77777777" w:rsidR="007D0B0D" w:rsidRDefault="007D0B0D" w:rsidP="002F32C5">
      <w:pPr>
        <w:pStyle w:val="ListParagraph"/>
        <w:numPr>
          <w:ilvl w:val="0"/>
          <w:numId w:val="94"/>
        </w:numPr>
        <w:spacing w:after="160" w:line="259" w:lineRule="auto"/>
      </w:pPr>
      <w:r>
        <w:t>Below languages are enabled:</w:t>
      </w:r>
    </w:p>
    <w:p w14:paraId="3AFA9EC3" w14:textId="77777777" w:rsidR="007D0B0D" w:rsidRDefault="007D0B0D" w:rsidP="002F32C5">
      <w:pPr>
        <w:pStyle w:val="ListParagraph"/>
        <w:numPr>
          <w:ilvl w:val="1"/>
          <w:numId w:val="94"/>
        </w:numPr>
        <w:spacing w:after="160" w:line="259" w:lineRule="auto"/>
      </w:pPr>
      <w:r>
        <w:t>English (</w:t>
      </w:r>
      <w:proofErr w:type="spellStart"/>
      <w:r>
        <w:t>en</w:t>
      </w:r>
      <w:proofErr w:type="spellEnd"/>
      <w:r>
        <w:t>-US)</w:t>
      </w:r>
    </w:p>
    <w:p w14:paraId="3BA975D5" w14:textId="77777777" w:rsidR="007D0B0D" w:rsidRDefault="007D0B0D" w:rsidP="002F32C5">
      <w:pPr>
        <w:pStyle w:val="ListParagraph"/>
        <w:numPr>
          <w:ilvl w:val="1"/>
          <w:numId w:val="94"/>
        </w:numPr>
        <w:spacing w:after="160" w:line="259" w:lineRule="auto"/>
      </w:pPr>
      <w:r>
        <w:t>English (Canada) (</w:t>
      </w:r>
      <w:proofErr w:type="spellStart"/>
      <w:r>
        <w:t>en</w:t>
      </w:r>
      <w:proofErr w:type="spellEnd"/>
      <w:r>
        <w:t>-CA)</w:t>
      </w:r>
    </w:p>
    <w:p w14:paraId="6F1A41CB" w14:textId="77777777" w:rsidR="007D0B0D" w:rsidRDefault="007D0B0D" w:rsidP="002F32C5">
      <w:pPr>
        <w:pStyle w:val="ListParagraph"/>
        <w:numPr>
          <w:ilvl w:val="1"/>
          <w:numId w:val="94"/>
        </w:numPr>
        <w:spacing w:after="160" w:line="259" w:lineRule="auto"/>
      </w:pPr>
      <w:r>
        <w:t>French (</w:t>
      </w:r>
      <w:proofErr w:type="spellStart"/>
      <w:r>
        <w:t>fr</w:t>
      </w:r>
      <w:proofErr w:type="spellEnd"/>
      <w:r>
        <w:t>)</w:t>
      </w:r>
    </w:p>
    <w:p w14:paraId="5D5B0BA5" w14:textId="77777777" w:rsidR="007D0B0D" w:rsidRDefault="007D0B0D" w:rsidP="002F32C5">
      <w:pPr>
        <w:pStyle w:val="ListParagraph"/>
        <w:numPr>
          <w:ilvl w:val="1"/>
          <w:numId w:val="94"/>
        </w:numPr>
        <w:spacing w:after="160" w:line="259" w:lineRule="auto"/>
      </w:pPr>
      <w:r>
        <w:t>French (Canada) (</w:t>
      </w:r>
      <w:proofErr w:type="spellStart"/>
      <w:r>
        <w:t>fr</w:t>
      </w:r>
      <w:proofErr w:type="spellEnd"/>
      <w:r>
        <w:t>-CA)</w:t>
      </w:r>
    </w:p>
    <w:p w14:paraId="08DA9F5F" w14:textId="77777777" w:rsidR="007D0B0D" w:rsidRDefault="007D0B0D" w:rsidP="002F32C5">
      <w:pPr>
        <w:pStyle w:val="ListParagraph"/>
        <w:numPr>
          <w:ilvl w:val="1"/>
          <w:numId w:val="94"/>
        </w:numPr>
        <w:spacing w:after="160" w:line="259" w:lineRule="auto"/>
      </w:pPr>
      <w:r>
        <w:t>Spanish (United States) (es-US)</w:t>
      </w:r>
    </w:p>
    <w:p w14:paraId="4620BE9A" w14:textId="1AB4FE40" w:rsidR="007D0B0D" w:rsidRDefault="007D0B0D" w:rsidP="002F32C5">
      <w:pPr>
        <w:pStyle w:val="ListParagraph"/>
        <w:numPr>
          <w:ilvl w:val="0"/>
          <w:numId w:val="94"/>
        </w:numPr>
        <w:spacing w:after="160" w:line="259" w:lineRule="auto"/>
      </w:pPr>
      <w:r>
        <w:t xml:space="preserve">Fallback is enabled </w:t>
      </w:r>
      <w:r w:rsidR="00DA61D3">
        <w:t>for the below</w:t>
      </w:r>
      <w:r>
        <w:t>:</w:t>
      </w:r>
    </w:p>
    <w:p w14:paraId="713CF189" w14:textId="77777777" w:rsidR="007D0B0D" w:rsidRDefault="007D0B0D" w:rsidP="002F32C5">
      <w:pPr>
        <w:pStyle w:val="ListParagraph"/>
        <w:numPr>
          <w:ilvl w:val="1"/>
          <w:numId w:val="94"/>
        </w:numPr>
        <w:spacing w:after="160" w:line="259" w:lineRule="auto"/>
      </w:pPr>
      <w:r>
        <w:t>English (</w:t>
      </w:r>
      <w:proofErr w:type="spellStart"/>
      <w:r>
        <w:t>en</w:t>
      </w:r>
      <w:proofErr w:type="spellEnd"/>
      <w:r>
        <w:t>-US) for English (Canada) (</w:t>
      </w:r>
      <w:proofErr w:type="spellStart"/>
      <w:r>
        <w:t>en</w:t>
      </w:r>
      <w:proofErr w:type="spellEnd"/>
      <w:r>
        <w:t>-CA)</w:t>
      </w:r>
    </w:p>
    <w:p w14:paraId="4A0AFB92" w14:textId="77777777" w:rsidR="007D0B0D" w:rsidRDefault="007D0B0D" w:rsidP="002F32C5">
      <w:pPr>
        <w:pStyle w:val="ListParagraph"/>
        <w:numPr>
          <w:ilvl w:val="1"/>
          <w:numId w:val="94"/>
        </w:numPr>
        <w:spacing w:after="160" w:line="259" w:lineRule="auto"/>
      </w:pPr>
      <w:r>
        <w:t>English (Canada) (</w:t>
      </w:r>
      <w:proofErr w:type="spellStart"/>
      <w:r>
        <w:t>en</w:t>
      </w:r>
      <w:proofErr w:type="spellEnd"/>
      <w:r>
        <w:t>-CA) for French (Canada) (</w:t>
      </w:r>
      <w:proofErr w:type="spellStart"/>
      <w:r>
        <w:t>fr</w:t>
      </w:r>
      <w:proofErr w:type="spellEnd"/>
      <w:r>
        <w:t>-CA)</w:t>
      </w:r>
    </w:p>
    <w:p w14:paraId="2261F1F9" w14:textId="77777777" w:rsidR="007D0B0D" w:rsidRDefault="007D0B0D" w:rsidP="002F32C5">
      <w:pPr>
        <w:pStyle w:val="ListParagraph"/>
        <w:numPr>
          <w:ilvl w:val="1"/>
          <w:numId w:val="94"/>
        </w:numPr>
        <w:spacing w:after="160" w:line="259" w:lineRule="auto"/>
      </w:pPr>
      <w:r>
        <w:t>English (</w:t>
      </w:r>
      <w:proofErr w:type="spellStart"/>
      <w:r>
        <w:t>en</w:t>
      </w:r>
      <w:proofErr w:type="spellEnd"/>
      <w:r>
        <w:t>-US) for Spanish (United States) (es-US)</w:t>
      </w:r>
    </w:p>
    <w:p w14:paraId="228CA072" w14:textId="77777777" w:rsidR="007D0B0D" w:rsidRDefault="007D0B0D" w:rsidP="002F32C5">
      <w:pPr>
        <w:pStyle w:val="ListParagraph"/>
        <w:numPr>
          <w:ilvl w:val="0"/>
          <w:numId w:val="94"/>
        </w:numPr>
        <w:spacing w:after="160" w:line="259" w:lineRule="auto"/>
      </w:pPr>
      <w:r>
        <w:t>Keurig.com doesn’t have locales, it has only English</w:t>
      </w:r>
    </w:p>
    <w:p w14:paraId="07F3F7BB" w14:textId="77777777" w:rsidR="007D0B0D" w:rsidRDefault="007D0B0D" w:rsidP="002F32C5">
      <w:pPr>
        <w:pStyle w:val="ListParagraph"/>
        <w:numPr>
          <w:ilvl w:val="0"/>
          <w:numId w:val="94"/>
        </w:numPr>
        <w:spacing w:after="0" w:line="259" w:lineRule="auto"/>
      </w:pPr>
      <w:r>
        <w:t>Keurig.ca has locales with Canadian English and Canadian French</w:t>
      </w:r>
    </w:p>
    <w:p w14:paraId="35736AE5" w14:textId="77777777" w:rsidR="007D0B0D" w:rsidRDefault="007D0B0D" w:rsidP="002F32C5">
      <w:pPr>
        <w:pStyle w:val="ListParagraph"/>
        <w:numPr>
          <w:ilvl w:val="0"/>
          <w:numId w:val="94"/>
        </w:numPr>
        <w:spacing w:after="0" w:line="259" w:lineRule="auto"/>
      </w:pPr>
      <w:r>
        <w:t>For Brewers, there is US Spanish and US French</w:t>
      </w:r>
    </w:p>
    <w:p w14:paraId="79EFFF5F" w14:textId="27D8A23E" w:rsidR="007D0B0D" w:rsidRPr="002F32C5" w:rsidRDefault="007D0B0D" w:rsidP="002F32C5">
      <w:pPr>
        <w:pStyle w:val="ListParagraph"/>
        <w:numPr>
          <w:ilvl w:val="0"/>
          <w:numId w:val="94"/>
        </w:numPr>
        <w:spacing w:after="160" w:line="259" w:lineRule="auto"/>
      </w:pPr>
      <w:r>
        <w:t>App uses the appropriate Locale based on User’s preference</w:t>
      </w:r>
    </w:p>
    <w:p w14:paraId="7AC495CD" w14:textId="6934B12D" w:rsidR="49FB7A53" w:rsidRDefault="49FB7A53" w:rsidP="450CB008">
      <w:pPr>
        <w:pStyle w:val="ListParagraph"/>
        <w:rPr>
          <w:sz w:val="20"/>
          <w:szCs w:val="20"/>
        </w:rPr>
      </w:pPr>
    </w:p>
    <w:p w14:paraId="1C22C4B3" w14:textId="088E67B7" w:rsidR="49FB7A53" w:rsidRDefault="55F6ED4A" w:rsidP="49FB7A53">
      <w:pPr>
        <w:rPr>
          <w:sz w:val="20"/>
          <w:szCs w:val="20"/>
        </w:rPr>
      </w:pPr>
      <w:r>
        <w:rPr>
          <w:noProof/>
        </w:rPr>
        <w:lastRenderedPageBreak/>
        <w:drawing>
          <wp:inline distT="0" distB="0" distL="0" distR="0" wp14:anchorId="0697BC06" wp14:editId="54EF9EE1">
            <wp:extent cx="6286500" cy="1533525"/>
            <wp:effectExtent l="0" t="0" r="0" b="0"/>
            <wp:docPr id="1265785140" name="Picture 126578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6500" cy="1533525"/>
                    </a:xfrm>
                    <a:prstGeom prst="rect">
                      <a:avLst/>
                    </a:prstGeom>
                  </pic:spPr>
                </pic:pic>
              </a:graphicData>
            </a:graphic>
          </wp:inline>
        </w:drawing>
      </w:r>
    </w:p>
    <w:p w14:paraId="2DC6F509" w14:textId="1F00F93E" w:rsidR="00F9415B" w:rsidRPr="00006DE3" w:rsidRDefault="00F9415B" w:rsidP="00F9415B">
      <w:pPr>
        <w:pStyle w:val="Heading1"/>
        <w:ind w:left="0"/>
        <w:rPr>
          <w:ins w:id="898" w:author="Anuj Rajput" w:date="2024-07-11T17:43:00Z"/>
          <w:rFonts w:asciiTheme="minorHAnsi" w:hAnsiTheme="minorHAnsi" w:cstheme="minorHAnsi"/>
          <w:lang w:bidi="en-US"/>
        </w:rPr>
      </w:pPr>
      <w:bookmarkStart w:id="899" w:name="_Toc172216369"/>
      <w:ins w:id="900" w:author="Anuj Rajput" w:date="2024-07-11T17:44:00Z">
        <w:r>
          <w:t xml:space="preserve">Important content Models </w:t>
        </w:r>
        <w:r w:rsidRPr="73335D49">
          <w:rPr>
            <w:lang w:bidi="en-US"/>
          </w:rPr>
          <w:t>and</w:t>
        </w:r>
        <w:r>
          <w:t xml:space="preserve"> Landing pages</w:t>
        </w:r>
      </w:ins>
      <w:bookmarkEnd w:id="899"/>
    </w:p>
    <w:p w14:paraId="7122EB8F" w14:textId="45312E68" w:rsidR="00F9415B" w:rsidDel="00F9415B" w:rsidRDefault="00F9415B">
      <w:pPr>
        <w:rPr>
          <w:del w:id="901" w:author="Anuj Rajput" w:date="2024-07-11T17:44:00Z"/>
        </w:rPr>
      </w:pPr>
    </w:p>
    <w:p w14:paraId="2C9844DB" w14:textId="3B9A12B7" w:rsidR="0F68DCDC" w:rsidRPr="00060D04" w:rsidRDefault="7F59091E">
      <w:pPr>
        <w:pPrChange w:id="902" w:author="Anuj Rajput" w:date="2024-07-11T17:46:00Z" w16du:dateUtc="2024-07-11T12:16:00Z">
          <w:pPr>
            <w:pStyle w:val="Heading1"/>
          </w:pPr>
        </w:pPrChange>
      </w:pPr>
      <w:del w:id="903" w:author="Anuj Rajput" w:date="2024-07-11T17:44:00Z">
        <w:r>
          <w:delText xml:space="preserve">Important content Models </w:delText>
        </w:r>
        <w:r w:rsidR="2265A107" w:rsidRPr="73335D49">
          <w:rPr>
            <w:lang w:bidi="en-US"/>
          </w:rPr>
          <w:delText>and</w:delText>
        </w:r>
        <w:r>
          <w:delText xml:space="preserve"> Landing pages</w:delText>
        </w:r>
      </w:del>
    </w:p>
    <w:p w14:paraId="2BF1A3C1" w14:textId="25E28028" w:rsidR="3D1A49DB" w:rsidRPr="00FA2846" w:rsidRDefault="5DF7A8E9">
      <w:pPr>
        <w:rPr>
          <w:sz w:val="20"/>
          <w:szCs w:val="20"/>
          <w:u w:val="single"/>
          <w:rPrChange w:id="904" w:author="Akhila Kodudula [External]" w:date="2024-07-10T18:38:00Z" w16du:dateUtc="2024-07-10T13:08:00Z">
            <w:rPr/>
          </w:rPrChange>
        </w:rPr>
        <w:pPrChange w:id="905" w:author="Akhila Kodudula [External]" w:date="2024-07-10T13:06:00Z">
          <w:pPr>
            <w:pStyle w:val="Heading1"/>
          </w:pPr>
        </w:pPrChange>
      </w:pPr>
      <w:r w:rsidRPr="00FA2846">
        <w:rPr>
          <w:b/>
          <w:bCs/>
          <w:sz w:val="20"/>
          <w:szCs w:val="20"/>
          <w:u w:val="single"/>
          <w:rPrChange w:id="906" w:author="Akhila Kodudula [External]" w:date="2024-07-10T18:38:00Z" w16du:dateUtc="2024-07-10T13:08:00Z">
            <w:rPr>
              <w:b w:val="0"/>
              <w:bCs w:val="0"/>
            </w:rPr>
          </w:rPrChange>
        </w:rPr>
        <w:t xml:space="preserve">Below are the </w:t>
      </w:r>
      <w:r w:rsidR="00D268F3" w:rsidRPr="00FA2846">
        <w:rPr>
          <w:b/>
          <w:bCs/>
          <w:sz w:val="20"/>
          <w:szCs w:val="20"/>
          <w:u w:val="single"/>
        </w:rPr>
        <w:t xml:space="preserve">some of the important </w:t>
      </w:r>
      <w:r w:rsidRPr="00FA2846">
        <w:rPr>
          <w:b/>
          <w:bCs/>
          <w:sz w:val="20"/>
          <w:szCs w:val="20"/>
          <w:u w:val="single"/>
          <w:rPrChange w:id="907" w:author="Akhila Kodudula [External]" w:date="2024-07-10T18:38:00Z" w16du:dateUtc="2024-07-10T13:08:00Z">
            <w:rPr>
              <w:b w:val="0"/>
              <w:bCs w:val="0"/>
            </w:rPr>
          </w:rPrChange>
        </w:rPr>
        <w:t>Content Models</w:t>
      </w:r>
      <w:r w:rsidR="001063B4" w:rsidRPr="00FA2846">
        <w:rPr>
          <w:b/>
          <w:bCs/>
          <w:sz w:val="20"/>
          <w:szCs w:val="20"/>
          <w:u w:val="single"/>
        </w:rPr>
        <w:t>/Categories</w:t>
      </w:r>
      <w:r w:rsidRPr="00FA2846">
        <w:rPr>
          <w:b/>
          <w:bCs/>
          <w:sz w:val="20"/>
          <w:szCs w:val="20"/>
          <w:u w:val="single"/>
          <w:rPrChange w:id="908" w:author="Akhila Kodudula [External]" w:date="2024-07-10T18:38:00Z" w16du:dateUtc="2024-07-10T13:08:00Z">
            <w:rPr>
              <w:b w:val="0"/>
              <w:bCs w:val="0"/>
            </w:rPr>
          </w:rPrChange>
        </w:rPr>
        <w:t xml:space="preserve"> in KCBU Space:</w:t>
      </w:r>
      <w:r w:rsidRPr="00FA2846">
        <w:rPr>
          <w:b/>
          <w:bCs/>
          <w:sz w:val="20"/>
          <w:szCs w:val="20"/>
          <w:u w:val="single"/>
        </w:rPr>
        <w:t xml:space="preserve"> </w:t>
      </w:r>
    </w:p>
    <w:p w14:paraId="38B9824C" w14:textId="77777777" w:rsidR="00BC3C4E" w:rsidRDefault="00BC3C4E" w:rsidP="00BC3C4E">
      <w:pPr>
        <w:pStyle w:val="ListParagraph"/>
        <w:numPr>
          <w:ilvl w:val="0"/>
          <w:numId w:val="54"/>
        </w:numPr>
        <w:spacing w:after="160" w:line="259" w:lineRule="auto"/>
      </w:pPr>
      <w:r w:rsidRPr="003C54FD">
        <w:rPr>
          <w:b/>
          <w:bCs/>
          <w:u w:val="single"/>
        </w:rPr>
        <w:t>Mobile App Configuration Content</w:t>
      </w:r>
      <w:r>
        <w:t>:  All the configuration content required for the mobile app</w:t>
      </w:r>
    </w:p>
    <w:p w14:paraId="3FC86012" w14:textId="25D8116F" w:rsidR="00BC3C4E" w:rsidRDefault="00BC3C4E" w:rsidP="00BC3C4E">
      <w:pPr>
        <w:pStyle w:val="ListParagraph"/>
        <w:numPr>
          <w:ilvl w:val="0"/>
          <w:numId w:val="54"/>
        </w:numPr>
        <w:spacing w:after="160" w:line="259" w:lineRule="auto"/>
      </w:pPr>
      <w:r w:rsidRPr="003C54FD">
        <w:rPr>
          <w:b/>
          <w:bCs/>
          <w:u w:val="single"/>
        </w:rPr>
        <w:t>Pod Files</w:t>
      </w:r>
      <w:r>
        <w:t>: These files are received from Neuron</w:t>
      </w:r>
      <w:r w:rsidR="00402EFD">
        <w:t xml:space="preserve"> and </w:t>
      </w:r>
      <w:r>
        <w:t xml:space="preserve">consists of part related data such as Brand, Variery, Part ID. The Coffee profile such as medium roast, dark roast, iced tea, </w:t>
      </w:r>
      <w:proofErr w:type="spellStart"/>
      <w:r>
        <w:t>flavoured</w:t>
      </w:r>
      <w:proofErr w:type="spellEnd"/>
      <w:r>
        <w:t xml:space="preserve"> tea etc.</w:t>
      </w:r>
    </w:p>
    <w:p w14:paraId="051A70CE" w14:textId="77777777" w:rsidR="00BC3C4E" w:rsidRDefault="00BC3C4E" w:rsidP="00BC3C4E">
      <w:pPr>
        <w:pStyle w:val="ListParagraph"/>
        <w:numPr>
          <w:ilvl w:val="0"/>
          <w:numId w:val="54"/>
        </w:numPr>
        <w:spacing w:after="160" w:line="259" w:lineRule="auto"/>
      </w:pPr>
      <w:r w:rsidRPr="003C54FD">
        <w:rPr>
          <w:b/>
          <w:bCs/>
          <w:u w:val="single"/>
        </w:rPr>
        <w:t>Recipes</w:t>
      </w:r>
      <w:r>
        <w:t>: Same Recipes in mobile app as KCOM has</w:t>
      </w:r>
    </w:p>
    <w:p w14:paraId="62662F47" w14:textId="77777777" w:rsidR="00BC3C4E" w:rsidRDefault="00BC3C4E" w:rsidP="00BC3C4E">
      <w:pPr>
        <w:pStyle w:val="ListParagraph"/>
        <w:numPr>
          <w:ilvl w:val="0"/>
          <w:numId w:val="54"/>
        </w:numPr>
        <w:spacing w:after="160" w:line="259" w:lineRule="auto"/>
      </w:pPr>
      <w:r>
        <w:rPr>
          <w:b/>
          <w:bCs/>
          <w:u w:val="single"/>
        </w:rPr>
        <w:t>Mobile App Pages</w:t>
      </w:r>
      <w:r w:rsidRPr="00E91A64">
        <w:t>:</w:t>
      </w:r>
      <w:r>
        <w:t xml:space="preserve"> There are many landing pages required by mobile app including home page, Keurig perks page, Lucky brew page</w:t>
      </w:r>
    </w:p>
    <w:p w14:paraId="0530A996" w14:textId="77777777" w:rsidR="00BC3C4E" w:rsidRDefault="00BC3C4E" w:rsidP="00BC3C4E">
      <w:pPr>
        <w:pStyle w:val="ListParagraph"/>
        <w:numPr>
          <w:ilvl w:val="0"/>
          <w:numId w:val="54"/>
        </w:numPr>
        <w:spacing w:after="160" w:line="259" w:lineRule="auto"/>
      </w:pPr>
      <w:r>
        <w:rPr>
          <w:b/>
          <w:bCs/>
          <w:u w:val="single"/>
        </w:rPr>
        <w:t>Landing Pages</w:t>
      </w:r>
      <w:r w:rsidRPr="001B1E12">
        <w:t>:</w:t>
      </w:r>
      <w:r>
        <w:t xml:space="preserve">  </w:t>
      </w:r>
    </w:p>
    <w:p w14:paraId="36E69D75" w14:textId="77777777" w:rsidR="00BC3C4E" w:rsidRDefault="00BC3C4E" w:rsidP="00BC3C4E">
      <w:pPr>
        <w:pStyle w:val="ListParagraph"/>
        <w:numPr>
          <w:ilvl w:val="0"/>
          <w:numId w:val="54"/>
        </w:numPr>
        <w:spacing w:after="160" w:line="259" w:lineRule="auto"/>
      </w:pPr>
      <w:r>
        <w:rPr>
          <w:b/>
          <w:bCs/>
          <w:u w:val="single"/>
        </w:rPr>
        <w:t>Lucky Brew Campaign</w:t>
      </w:r>
      <w:r w:rsidRPr="0043742A">
        <w:t>:</w:t>
      </w:r>
      <w:r>
        <w:t xml:space="preserve"> It is not yet enabled in production but implemented in development</w:t>
      </w:r>
    </w:p>
    <w:p w14:paraId="483373A9" w14:textId="77777777" w:rsidR="00BC3C4E" w:rsidRDefault="00BC3C4E" w:rsidP="00BC3C4E">
      <w:pPr>
        <w:pStyle w:val="ListParagraph"/>
        <w:numPr>
          <w:ilvl w:val="0"/>
          <w:numId w:val="54"/>
        </w:numPr>
        <w:spacing w:after="160" w:line="259" w:lineRule="auto"/>
      </w:pPr>
      <w:r>
        <w:rPr>
          <w:b/>
          <w:bCs/>
          <w:u w:val="single"/>
        </w:rPr>
        <w:t>Brand Logos</w:t>
      </w:r>
      <w:r w:rsidRPr="004A7EB6">
        <w:t>:</w:t>
      </w:r>
      <w:r>
        <w:t xml:space="preserve"> </w:t>
      </w:r>
      <w:proofErr w:type="gramStart"/>
      <w:r>
        <w:t>for  given</w:t>
      </w:r>
      <w:proofErr w:type="gramEnd"/>
      <w:r>
        <w:t xml:space="preserve"> Pod. Breakfast blend, Hero lids from mobile app</w:t>
      </w:r>
    </w:p>
    <w:p w14:paraId="78E8F248" w14:textId="77777777" w:rsidR="00BC3C4E" w:rsidRDefault="00BC3C4E" w:rsidP="00BC3C4E">
      <w:pPr>
        <w:pStyle w:val="ListParagraph"/>
        <w:numPr>
          <w:ilvl w:val="0"/>
          <w:numId w:val="54"/>
        </w:numPr>
        <w:spacing w:after="160" w:line="259" w:lineRule="auto"/>
      </w:pPr>
      <w:r>
        <w:rPr>
          <w:b/>
          <w:bCs/>
          <w:u w:val="single"/>
        </w:rPr>
        <w:t>Variety Logos</w:t>
      </w:r>
      <w:r w:rsidRPr="004A7EB6">
        <w:t>:</w:t>
      </w:r>
      <w:r>
        <w:t xml:space="preserve"> </w:t>
      </w:r>
      <w:proofErr w:type="gramStart"/>
      <w:r>
        <w:t>for  given</w:t>
      </w:r>
      <w:proofErr w:type="gramEnd"/>
      <w:r>
        <w:t xml:space="preserve"> Pod</w:t>
      </w:r>
    </w:p>
    <w:p w14:paraId="1BA3B6D5" w14:textId="77777777" w:rsidR="00BC3C4E" w:rsidRDefault="00BC3C4E" w:rsidP="00BC3C4E">
      <w:pPr>
        <w:pStyle w:val="ListParagraph"/>
        <w:numPr>
          <w:ilvl w:val="0"/>
          <w:numId w:val="54"/>
        </w:numPr>
        <w:spacing w:after="160" w:line="259" w:lineRule="auto"/>
      </w:pPr>
      <w:r>
        <w:rPr>
          <w:b/>
          <w:bCs/>
          <w:u w:val="single"/>
        </w:rPr>
        <w:t>AFH Brewer beverages, recipes etc</w:t>
      </w:r>
      <w:r w:rsidRPr="00E5473A">
        <w:t>.</w:t>
      </w:r>
      <w:r>
        <w:t xml:space="preserve">: AFH Brewer stands for Away from Home Brewer and customers are B2B. There </w:t>
      </w:r>
      <w:proofErr w:type="gramStart"/>
      <w:r>
        <w:t>are</w:t>
      </w:r>
      <w:proofErr w:type="gramEnd"/>
      <w:r>
        <w:t xml:space="preserve"> connectivity enabled brewers called 4500 Brewer with big </w:t>
      </w:r>
      <w:proofErr w:type="gramStart"/>
      <w:r>
        <w:t>screen</w:t>
      </w:r>
      <w:proofErr w:type="gramEnd"/>
      <w:r>
        <w:t xml:space="preserve"> with multiple beverage types: Cappuccino, Americano, Latte etc.</w:t>
      </w:r>
    </w:p>
    <w:p w14:paraId="16C5B844" w14:textId="60366649" w:rsidR="0629E854" w:rsidRPr="00FA2846" w:rsidRDefault="00212055">
      <w:pPr>
        <w:spacing w:after="160" w:line="259" w:lineRule="auto"/>
        <w:ind w:left="720" w:hanging="360"/>
        <w:rPr>
          <w:rFonts w:eastAsiaTheme="minorEastAsia"/>
          <w:b/>
          <w:bCs/>
          <w:color w:val="000000" w:themeColor="text1"/>
          <w:sz w:val="20"/>
          <w:szCs w:val="20"/>
          <w:highlight w:val="cyan"/>
          <w:u w:val="single"/>
        </w:rPr>
        <w:pPrChange w:id="909" w:author="Akhila Kodudula [External]" w:date="2024-07-10T13:09:00Z">
          <w:pPr/>
        </w:pPrChange>
      </w:pPr>
      <w:r w:rsidRPr="00FA2846">
        <w:rPr>
          <w:b/>
          <w:bCs/>
          <w:sz w:val="20"/>
          <w:szCs w:val="20"/>
          <w:u w:val="single"/>
          <w:rPrChange w:id="910" w:author="Akhila Kodudula [External]" w:date="2024-07-10T18:38:00Z" w16du:dateUtc="2024-07-10T13:08:00Z">
            <w:rPr/>
          </w:rPrChange>
        </w:rPr>
        <w:t xml:space="preserve">Below are the </w:t>
      </w:r>
      <w:r w:rsidRPr="00FA2846">
        <w:rPr>
          <w:b/>
          <w:bCs/>
          <w:sz w:val="20"/>
          <w:szCs w:val="20"/>
          <w:u w:val="single"/>
        </w:rPr>
        <w:t xml:space="preserve">some of the important </w:t>
      </w:r>
      <w:r w:rsidRPr="00FA2846">
        <w:rPr>
          <w:b/>
          <w:bCs/>
          <w:sz w:val="20"/>
          <w:szCs w:val="20"/>
          <w:u w:val="single"/>
          <w:rPrChange w:id="911" w:author="Akhila Kodudula [External]" w:date="2024-07-10T18:38:00Z" w16du:dateUtc="2024-07-10T13:08:00Z">
            <w:rPr/>
          </w:rPrChange>
        </w:rPr>
        <w:t>Content Models</w:t>
      </w:r>
      <w:r w:rsidRPr="00FA2846">
        <w:rPr>
          <w:b/>
          <w:bCs/>
          <w:sz w:val="20"/>
          <w:szCs w:val="20"/>
          <w:u w:val="single"/>
        </w:rPr>
        <w:t>/Categories</w:t>
      </w:r>
      <w:r w:rsidRPr="00FA2846">
        <w:rPr>
          <w:b/>
          <w:bCs/>
          <w:sz w:val="20"/>
          <w:szCs w:val="20"/>
          <w:u w:val="single"/>
          <w:rPrChange w:id="912" w:author="Akhila Kodudula [External]" w:date="2024-07-10T18:38:00Z" w16du:dateUtc="2024-07-10T13:08:00Z">
            <w:rPr/>
          </w:rPrChange>
        </w:rPr>
        <w:t xml:space="preserve"> </w:t>
      </w:r>
      <w:r w:rsidR="0629E854" w:rsidRPr="00FA2846">
        <w:rPr>
          <w:rFonts w:eastAsiaTheme="minorEastAsia"/>
          <w:b/>
          <w:bCs/>
          <w:color w:val="000000" w:themeColor="text1"/>
          <w:sz w:val="20"/>
          <w:szCs w:val="20"/>
          <w:u w:val="single"/>
        </w:rPr>
        <w:t>in KCOM Space:</w:t>
      </w:r>
    </w:p>
    <w:p w14:paraId="2A242B3B" w14:textId="16B17F17" w:rsidR="0629E854" w:rsidRPr="00212055" w:rsidRDefault="0629E854" w:rsidP="61A63F68">
      <w:pPr>
        <w:pStyle w:val="ListParagraph"/>
        <w:numPr>
          <w:ilvl w:val="0"/>
          <w:numId w:val="53"/>
        </w:numPr>
        <w:spacing w:after="160" w:line="259" w:lineRule="auto"/>
        <w:rPr>
          <w:rFonts w:eastAsiaTheme="minorEastAsia"/>
          <w:color w:val="000000" w:themeColor="text1"/>
          <w:sz w:val="20"/>
          <w:szCs w:val="20"/>
        </w:rPr>
      </w:pPr>
      <w:r w:rsidRPr="00212055">
        <w:rPr>
          <w:rFonts w:eastAsiaTheme="minorEastAsia"/>
          <w:color w:val="000000" w:themeColor="text1"/>
          <w:sz w:val="20"/>
          <w:szCs w:val="20"/>
        </w:rPr>
        <w:t>Content hub Landing Pages</w:t>
      </w:r>
    </w:p>
    <w:p w14:paraId="3FDECEF9" w14:textId="364B02A7" w:rsidR="0629E854" w:rsidRPr="00212055" w:rsidRDefault="0629E854" w:rsidP="61A63F68">
      <w:pPr>
        <w:pStyle w:val="ListParagraph"/>
        <w:numPr>
          <w:ilvl w:val="0"/>
          <w:numId w:val="53"/>
        </w:numPr>
        <w:spacing w:after="160" w:line="259" w:lineRule="auto"/>
        <w:rPr>
          <w:rFonts w:eastAsiaTheme="minorEastAsia"/>
          <w:color w:val="000000" w:themeColor="text1"/>
          <w:sz w:val="20"/>
          <w:szCs w:val="20"/>
        </w:rPr>
      </w:pPr>
      <w:r w:rsidRPr="00212055">
        <w:rPr>
          <w:rFonts w:eastAsiaTheme="minorEastAsia"/>
          <w:color w:val="000000" w:themeColor="text1"/>
          <w:sz w:val="20"/>
          <w:szCs w:val="20"/>
        </w:rPr>
        <w:t>Recipes Landing Page</w:t>
      </w:r>
    </w:p>
    <w:p w14:paraId="1B28486C" w14:textId="555F03D1" w:rsidR="0629E854" w:rsidRPr="00212055" w:rsidRDefault="0629E854" w:rsidP="61A63F68">
      <w:pPr>
        <w:pStyle w:val="ListParagraph"/>
        <w:numPr>
          <w:ilvl w:val="0"/>
          <w:numId w:val="53"/>
        </w:numPr>
        <w:spacing w:after="160" w:line="259" w:lineRule="auto"/>
        <w:rPr>
          <w:rFonts w:eastAsiaTheme="minorEastAsia"/>
          <w:color w:val="000000" w:themeColor="text1"/>
          <w:sz w:val="20"/>
          <w:szCs w:val="20"/>
        </w:rPr>
      </w:pPr>
      <w:r w:rsidRPr="00212055">
        <w:rPr>
          <w:rFonts w:eastAsiaTheme="minorEastAsia"/>
          <w:color w:val="000000" w:themeColor="text1"/>
          <w:sz w:val="20"/>
          <w:szCs w:val="20"/>
        </w:rPr>
        <w:t>Lifestyle and Support Articles</w:t>
      </w:r>
    </w:p>
    <w:p w14:paraId="0E21FEAF" w14:textId="0CF92211" w:rsidR="0629E854" w:rsidRPr="00212055" w:rsidRDefault="0629E854" w:rsidP="61A63F68">
      <w:pPr>
        <w:pStyle w:val="ListParagraph"/>
        <w:numPr>
          <w:ilvl w:val="0"/>
          <w:numId w:val="53"/>
        </w:numPr>
        <w:spacing w:after="160" w:line="259" w:lineRule="auto"/>
        <w:rPr>
          <w:rFonts w:eastAsiaTheme="minorEastAsia"/>
          <w:color w:val="000000" w:themeColor="text1"/>
          <w:sz w:val="20"/>
          <w:szCs w:val="20"/>
        </w:rPr>
      </w:pPr>
      <w:r w:rsidRPr="00212055">
        <w:rPr>
          <w:rFonts w:eastAsiaTheme="minorEastAsia"/>
          <w:color w:val="000000" w:themeColor="text1"/>
          <w:sz w:val="20"/>
          <w:szCs w:val="20"/>
        </w:rPr>
        <w:t>Sustainability Landing Page</w:t>
      </w:r>
    </w:p>
    <w:p w14:paraId="6EA2B332" w14:textId="122A9DE8" w:rsidR="0629E854" w:rsidRPr="00212055" w:rsidRDefault="0629E854" w:rsidP="61A63F68">
      <w:pPr>
        <w:pStyle w:val="ListParagraph"/>
        <w:numPr>
          <w:ilvl w:val="0"/>
          <w:numId w:val="53"/>
        </w:numPr>
        <w:spacing w:after="160" w:line="259" w:lineRule="auto"/>
        <w:rPr>
          <w:rFonts w:eastAsiaTheme="minorEastAsia"/>
          <w:color w:val="000000" w:themeColor="text1"/>
          <w:sz w:val="20"/>
          <w:szCs w:val="20"/>
        </w:rPr>
      </w:pPr>
      <w:r w:rsidRPr="00212055">
        <w:rPr>
          <w:rFonts w:eastAsiaTheme="minorEastAsia"/>
          <w:color w:val="000000" w:themeColor="text1"/>
          <w:sz w:val="20"/>
          <w:szCs w:val="20"/>
        </w:rPr>
        <w:t>K Rounds</w:t>
      </w:r>
    </w:p>
    <w:p w14:paraId="790CE64B" w14:textId="56D46879" w:rsidR="0629E854" w:rsidRPr="00212055" w:rsidRDefault="0629E854" w:rsidP="411AB76C">
      <w:pPr>
        <w:pStyle w:val="ListParagraph"/>
        <w:numPr>
          <w:ilvl w:val="0"/>
          <w:numId w:val="53"/>
        </w:numPr>
        <w:spacing w:after="160" w:line="259" w:lineRule="auto"/>
        <w:rPr>
          <w:rFonts w:eastAsiaTheme="minorEastAsia"/>
          <w:color w:val="000000" w:themeColor="text1"/>
          <w:sz w:val="20"/>
          <w:szCs w:val="20"/>
        </w:rPr>
      </w:pPr>
      <w:r w:rsidRPr="00212055">
        <w:rPr>
          <w:rFonts w:eastAsiaTheme="minorEastAsia"/>
          <w:color w:val="000000" w:themeColor="text1"/>
          <w:sz w:val="20"/>
          <w:szCs w:val="20"/>
        </w:rPr>
        <w:t>Content Next Gen brewer pops</w:t>
      </w:r>
    </w:p>
    <w:p w14:paraId="66ED9343" w14:textId="40CFB85F" w:rsidR="166519BF" w:rsidRDefault="166519BF">
      <w:pPr>
        <w:pStyle w:val="Style2"/>
        <w:spacing w:before="0" w:after="160" w:line="259" w:lineRule="auto"/>
        <w:ind w:left="0" w:firstLine="0"/>
        <w:rPr>
          <w:del w:id="913" w:author="Akhila Kodudula [External]" w:date="2024-07-10T13:31:00Z"/>
          <w:lang w:bidi="en-US"/>
        </w:rPr>
        <w:pPrChange w:id="914" w:author="Akhila Kodudula [External]" w:date="2024-07-10T19:20:00Z" w16du:dateUtc="2024-07-10T13:50:00Z">
          <w:pPr/>
        </w:pPrChange>
      </w:pPr>
    </w:p>
    <w:p w14:paraId="2E83F3CA" w14:textId="77777777" w:rsidR="00972AFF" w:rsidRPr="00006DE3" w:rsidRDefault="00972AFF" w:rsidP="00A1331E">
      <w:pPr>
        <w:spacing w:after="0"/>
        <w:rPr>
          <w:lang w:bidi="en-US"/>
        </w:rPr>
      </w:pPr>
    </w:p>
    <w:p w14:paraId="3E0B9E99" w14:textId="2A34BD85" w:rsidR="39871489" w:rsidRDefault="39871489" w:rsidP="1267C825">
      <w:pPr>
        <w:pStyle w:val="Style2"/>
        <w:spacing w:before="0"/>
        <w:ind w:left="-86" w:hanging="274"/>
        <w:rPr>
          <w:rFonts w:asciiTheme="minorHAnsi" w:hAnsiTheme="minorHAnsi" w:cstheme="minorBidi"/>
          <w:lang w:bidi="en-US"/>
        </w:rPr>
      </w:pPr>
      <w:bookmarkStart w:id="915" w:name="_Toc172216370"/>
      <w:r w:rsidRPr="1267C825">
        <w:rPr>
          <w:rFonts w:asciiTheme="minorHAnsi" w:hAnsiTheme="minorHAnsi" w:cstheme="minorBidi"/>
          <w:lang w:bidi="en-US"/>
        </w:rPr>
        <w:t>Content Hub Landing page (Primary landing page)</w:t>
      </w:r>
      <w:bookmarkEnd w:id="915"/>
    </w:p>
    <w:p w14:paraId="1C26D838" w14:textId="684401EB" w:rsidR="00E35DFC" w:rsidRPr="00006DE3" w:rsidRDefault="00E35DFC" w:rsidP="00E35DFC">
      <w:pPr>
        <w:ind w:left="-360"/>
        <w:rPr>
          <w:b/>
          <w:sz w:val="20"/>
          <w:szCs w:val="20"/>
          <w:lang w:bidi="en-US"/>
        </w:rPr>
      </w:pPr>
    </w:p>
    <w:p w14:paraId="4CD0E8DA" w14:textId="77777777" w:rsidR="00A279DE" w:rsidRDefault="00A279DE" w:rsidP="00A279DE">
      <w:pPr>
        <w:pStyle w:val="ListParagraph"/>
        <w:numPr>
          <w:ilvl w:val="0"/>
          <w:numId w:val="84"/>
        </w:numPr>
        <w:spacing w:after="160" w:line="259" w:lineRule="auto"/>
      </w:pPr>
      <w:r>
        <w:t xml:space="preserve">In Keurig.com website, </w:t>
      </w:r>
      <w:proofErr w:type="spellStart"/>
      <w:r>
        <w:t>Contentful</w:t>
      </w:r>
      <w:proofErr w:type="spellEnd"/>
      <w:r>
        <w:t xml:space="preserve"> is primarily being used for project </w:t>
      </w:r>
      <w:proofErr w:type="spellStart"/>
      <w:r>
        <w:t>contenthub</w:t>
      </w:r>
      <w:proofErr w:type="spellEnd"/>
      <w:r>
        <w:t xml:space="preserve"> for recipes and more in the navigation.</w:t>
      </w:r>
    </w:p>
    <w:p w14:paraId="34FCF215" w14:textId="77777777" w:rsidR="007F6362" w:rsidRDefault="00A279DE" w:rsidP="00A279DE">
      <w:pPr>
        <w:pStyle w:val="ListParagraph"/>
        <w:numPr>
          <w:ilvl w:val="0"/>
          <w:numId w:val="84"/>
        </w:numPr>
        <w:spacing w:after="160" w:line="259" w:lineRule="auto"/>
      </w:pPr>
      <w:r>
        <w:t xml:space="preserve">Under recipes and more navigation all content including assets comes from </w:t>
      </w:r>
      <w:proofErr w:type="spellStart"/>
      <w:r>
        <w:t>Contentful</w:t>
      </w:r>
      <w:proofErr w:type="spellEnd"/>
      <w:r>
        <w:t xml:space="preserve">. </w:t>
      </w:r>
    </w:p>
    <w:p w14:paraId="0581CA0B" w14:textId="61312247" w:rsidR="00A279DE" w:rsidRDefault="00A279DE" w:rsidP="00A279DE">
      <w:pPr>
        <w:pStyle w:val="ListParagraph"/>
        <w:numPr>
          <w:ilvl w:val="0"/>
          <w:numId w:val="84"/>
        </w:numPr>
        <w:spacing w:after="160" w:line="259" w:lineRule="auto"/>
      </w:pPr>
      <w:r>
        <w:t>Header and Footer are part of Global template from SAP Hybris</w:t>
      </w:r>
    </w:p>
    <w:p w14:paraId="5F30A91D" w14:textId="77777777" w:rsidR="00A279DE" w:rsidRDefault="00A279DE" w:rsidP="00A279DE">
      <w:pPr>
        <w:pStyle w:val="ListParagraph"/>
        <w:numPr>
          <w:ilvl w:val="0"/>
          <w:numId w:val="84"/>
        </w:numPr>
        <w:spacing w:after="160" w:line="259" w:lineRule="auto"/>
      </w:pPr>
      <w:r>
        <w:lastRenderedPageBreak/>
        <w:t>These pages are developed using ReactJS with Client-Side Rendering which means JavaScript is compiled on the React Server side and sent to Browser</w:t>
      </w:r>
    </w:p>
    <w:p w14:paraId="68D4A250" w14:textId="77777777" w:rsidR="00A279DE" w:rsidRDefault="00A279DE" w:rsidP="00A279DE">
      <w:pPr>
        <w:pStyle w:val="ListParagraph"/>
        <w:numPr>
          <w:ilvl w:val="0"/>
          <w:numId w:val="84"/>
        </w:numPr>
        <w:spacing w:after="160" w:line="259" w:lineRule="auto"/>
      </w:pPr>
      <w:r>
        <w:t>The Landing page is composition of Recipes and Articles</w:t>
      </w:r>
    </w:p>
    <w:p w14:paraId="6CDA2348" w14:textId="77777777" w:rsidR="009F4F2F" w:rsidRDefault="00A279DE" w:rsidP="00A279DE">
      <w:pPr>
        <w:pStyle w:val="ListParagraph"/>
        <w:numPr>
          <w:ilvl w:val="0"/>
          <w:numId w:val="84"/>
        </w:numPr>
        <w:spacing w:after="160" w:line="259" w:lineRule="auto"/>
      </w:pPr>
      <w:r>
        <w:t xml:space="preserve">The core of content hub is the </w:t>
      </w:r>
      <w:proofErr w:type="gramStart"/>
      <w:r>
        <w:t>Articles</w:t>
      </w:r>
      <w:proofErr w:type="gramEnd"/>
      <w:r>
        <w:t xml:space="preserve"> and they are sort of semi-structured with defined content types and attributes such as title, date, author, image and RTE (WYSIWYG). </w:t>
      </w:r>
    </w:p>
    <w:p w14:paraId="4063BCAA" w14:textId="7B4DA5AF" w:rsidR="00A279DE" w:rsidRDefault="00A279DE" w:rsidP="00A279DE">
      <w:pPr>
        <w:pStyle w:val="ListParagraph"/>
        <w:numPr>
          <w:ilvl w:val="0"/>
          <w:numId w:val="84"/>
        </w:numPr>
        <w:spacing w:after="160" w:line="259" w:lineRule="auto"/>
      </w:pPr>
      <w:r>
        <w:t>The content team can make use of the RTE to insert other content types, list of other articles, list of other products, images or videos within RTE.</w:t>
      </w:r>
    </w:p>
    <w:p w14:paraId="6E4A9853" w14:textId="77777777" w:rsidR="00C00177" w:rsidRDefault="00BC399C" w:rsidP="00A279DE">
      <w:pPr>
        <w:pStyle w:val="ListParagraph"/>
        <w:numPr>
          <w:ilvl w:val="0"/>
          <w:numId w:val="84"/>
        </w:numPr>
        <w:spacing w:after="160" w:line="259" w:lineRule="auto"/>
      </w:pPr>
      <w:r>
        <w:t xml:space="preserve">In Recipes </w:t>
      </w:r>
      <w:r w:rsidR="009D432C">
        <w:t xml:space="preserve">&amp; More page, there are 3 sections: </w:t>
      </w:r>
    </w:p>
    <w:p w14:paraId="4D00B9F6" w14:textId="04FB3051" w:rsidR="00C00177" w:rsidRPr="00C00177" w:rsidRDefault="009D432C" w:rsidP="00C00177">
      <w:pPr>
        <w:pStyle w:val="ListParagraph"/>
        <w:numPr>
          <w:ilvl w:val="1"/>
          <w:numId w:val="84"/>
        </w:numPr>
        <w:spacing w:after="160" w:line="259" w:lineRule="auto"/>
      </w:pPr>
      <w:r w:rsidRPr="009602C9">
        <w:rPr>
          <w:sz w:val="20"/>
          <w:szCs w:val="20"/>
          <w:lang w:bidi="en-US"/>
        </w:rPr>
        <w:t xml:space="preserve">Lifestyle </w:t>
      </w:r>
    </w:p>
    <w:p w14:paraId="6157EBBA" w14:textId="33793C90" w:rsidR="00C00177" w:rsidRPr="00C00177" w:rsidRDefault="009D432C" w:rsidP="00C00177">
      <w:pPr>
        <w:pStyle w:val="ListParagraph"/>
        <w:numPr>
          <w:ilvl w:val="1"/>
          <w:numId w:val="84"/>
        </w:numPr>
        <w:spacing w:after="160" w:line="259" w:lineRule="auto"/>
      </w:pPr>
      <w:r w:rsidRPr="009602C9">
        <w:rPr>
          <w:sz w:val="20"/>
          <w:szCs w:val="20"/>
          <w:lang w:bidi="en-US"/>
        </w:rPr>
        <w:t xml:space="preserve">Recipes </w:t>
      </w:r>
    </w:p>
    <w:p w14:paraId="741E9BB0" w14:textId="2FEAE4CA" w:rsidR="00BC399C" w:rsidRDefault="009D432C" w:rsidP="00C00177">
      <w:pPr>
        <w:pStyle w:val="ListParagraph"/>
        <w:numPr>
          <w:ilvl w:val="1"/>
          <w:numId w:val="84"/>
        </w:numPr>
        <w:spacing w:after="160" w:line="259" w:lineRule="auto"/>
      </w:pPr>
      <w:r w:rsidRPr="009602C9">
        <w:rPr>
          <w:sz w:val="20"/>
          <w:szCs w:val="20"/>
          <w:lang w:bidi="en-US"/>
        </w:rPr>
        <w:t>Support</w:t>
      </w:r>
    </w:p>
    <w:p w14:paraId="2CF3FE40" w14:textId="43463FD2" w:rsidR="52C3A535" w:rsidRDefault="52D745AA" w:rsidP="002D3D13">
      <w:pPr>
        <w:ind w:left="360"/>
      </w:pPr>
      <w:r>
        <w:rPr>
          <w:noProof/>
        </w:rPr>
        <w:drawing>
          <wp:inline distT="0" distB="0" distL="0" distR="0" wp14:anchorId="3774772A" wp14:editId="3D4FEC24">
            <wp:extent cx="5943600" cy="2600325"/>
            <wp:effectExtent l="0" t="0" r="0" b="0"/>
            <wp:docPr id="669508643" name="Picture 66950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508643"/>
                    <pic:cNvPicPr/>
                  </pic:nvPicPr>
                  <pic:blipFill>
                    <a:blip r:embed="rId36">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4C76169D" w14:textId="62006754" w:rsidR="00DF389A" w:rsidRDefault="00DF389A" w:rsidP="00DF389A">
      <w:pPr>
        <w:ind w:left="1080" w:firstLine="1080"/>
      </w:pPr>
      <w:r w:rsidRPr="00662179">
        <w:rPr>
          <w:rFonts w:cstheme="minorHAnsi"/>
          <w:b/>
          <w:bCs/>
          <w:sz w:val="20"/>
          <w:szCs w:val="20"/>
          <w:u w:val="single"/>
        </w:rPr>
        <w:t>Fig:3.1.</w:t>
      </w:r>
      <w:r>
        <w:rPr>
          <w:rFonts w:cstheme="minorHAnsi"/>
          <w:b/>
          <w:bCs/>
          <w:sz w:val="20"/>
          <w:szCs w:val="20"/>
          <w:u w:val="single"/>
        </w:rPr>
        <w:t xml:space="preserve">8: </w:t>
      </w:r>
      <w:r w:rsidR="00770CAD">
        <w:rPr>
          <w:rFonts w:cstheme="minorHAnsi"/>
          <w:b/>
          <w:bCs/>
          <w:sz w:val="20"/>
          <w:szCs w:val="20"/>
          <w:u w:val="single"/>
        </w:rPr>
        <w:t>Recipes &amp; More Landing Page</w:t>
      </w:r>
    </w:p>
    <w:p w14:paraId="2489DE7D" w14:textId="77777777" w:rsidR="00FD0AE2" w:rsidRDefault="52D745AA" w:rsidP="00745494">
      <w:pPr>
        <w:pStyle w:val="ListParagraph"/>
        <w:numPr>
          <w:ilvl w:val="0"/>
          <w:numId w:val="84"/>
        </w:numPr>
        <w:spacing w:after="160" w:line="259" w:lineRule="auto"/>
      </w:pPr>
      <w:r w:rsidRPr="00745494">
        <w:t>Lifestyle and support are listing pages</w:t>
      </w:r>
      <w:r w:rsidR="00745494">
        <w:t xml:space="preserve"> with</w:t>
      </w:r>
      <w:r w:rsidRPr="00745494">
        <w:t xml:space="preserve"> banner and text at the top</w:t>
      </w:r>
      <w:r w:rsidR="0093545E">
        <w:t>. These</w:t>
      </w:r>
      <w:r w:rsidRPr="00745494">
        <w:t xml:space="preserve"> listing pages are not </w:t>
      </w:r>
      <w:proofErr w:type="gramStart"/>
      <w:r w:rsidRPr="00745494">
        <w:t>editable</w:t>
      </w:r>
      <w:proofErr w:type="gramEnd"/>
      <w:r w:rsidR="00FF31DE">
        <w:t xml:space="preserve"> and these are listed in descending order of date.</w:t>
      </w:r>
    </w:p>
    <w:p w14:paraId="6C35DEF9" w14:textId="388FD2E9" w:rsidR="00FD0AE2" w:rsidRPr="00FD0AE2" w:rsidRDefault="00FD0AE2" w:rsidP="009D7899">
      <w:pPr>
        <w:pStyle w:val="ListParagraph"/>
        <w:numPr>
          <w:ilvl w:val="0"/>
          <w:numId w:val="84"/>
        </w:numPr>
        <w:spacing w:after="160" w:line="259" w:lineRule="auto"/>
        <w:rPr>
          <w:ins w:id="916" w:author="Unknown" w:date="2024-07-10T13:12:00Z"/>
          <w:rPrChange w:id="917" w:author="Akhila Kodudula [External]" w:date="2024-07-10T18:46:00Z" w16du:dateUtc="2024-07-10T13:16:00Z">
            <w:rPr>
              <w:ins w:id="918" w:author="Unknown" w:date="2024-07-10T13:12:00Z"/>
              <w:rFonts w:ascii="Calibri" w:eastAsia="Calibri" w:hAnsi="Calibri" w:cs="Calibri"/>
              <w:sz w:val="20"/>
              <w:szCs w:val="20"/>
            </w:rPr>
          </w:rPrChange>
        </w:rPr>
      </w:pPr>
      <w:r w:rsidRPr="009D532B">
        <w:t>Recipes page</w:t>
      </w:r>
      <w:r w:rsidR="00E7650B">
        <w:t>:</w:t>
      </w:r>
      <w:r w:rsidRPr="00FD0AE2">
        <w:t xml:space="preserve"> </w:t>
      </w:r>
      <w:r w:rsidR="00E7650B">
        <w:t>A</w:t>
      </w:r>
      <w:r w:rsidRPr="00FD0AE2">
        <w:t xml:space="preserve">nother major section </w:t>
      </w:r>
      <w:r w:rsidR="00B577D9">
        <w:t>and</w:t>
      </w:r>
      <w:r w:rsidRPr="00FD0AE2">
        <w:t xml:space="preserve"> the content </w:t>
      </w:r>
      <w:r w:rsidR="00B577D9">
        <w:t>source is</w:t>
      </w:r>
      <w:r w:rsidRPr="00FD0AE2">
        <w:t xml:space="preserve"> </w:t>
      </w:r>
      <w:proofErr w:type="spellStart"/>
      <w:r w:rsidRPr="00FD0AE2">
        <w:t>Contentful</w:t>
      </w:r>
      <w:proofErr w:type="spellEnd"/>
      <w:r w:rsidR="000874B2">
        <w:t xml:space="preserve"> </w:t>
      </w:r>
      <w:r w:rsidR="004D3AB8">
        <w:t>in space KCBU</w:t>
      </w:r>
      <w:r w:rsidR="006C5925">
        <w:t>. The page</w:t>
      </w:r>
      <w:r w:rsidR="004D3AB8">
        <w:t xml:space="preserve"> </w:t>
      </w:r>
      <w:r w:rsidR="000874B2">
        <w:t>display</w:t>
      </w:r>
      <w:r w:rsidR="006C5925">
        <w:t>s</w:t>
      </w:r>
      <w:r w:rsidRPr="00FD0AE2">
        <w:t xml:space="preserve"> </w:t>
      </w:r>
      <w:r w:rsidR="000273B7" w:rsidRPr="00FD0AE2">
        <w:t>a list</w:t>
      </w:r>
      <w:r w:rsidRPr="00FD0AE2">
        <w:t xml:space="preserve"> of all the recipes.  </w:t>
      </w:r>
    </w:p>
    <w:p w14:paraId="551F369A" w14:textId="1190D0EE" w:rsidR="00F85928" w:rsidRDefault="00F85928" w:rsidP="009D7899">
      <w:pPr>
        <w:pStyle w:val="ListParagraph"/>
        <w:numPr>
          <w:ilvl w:val="0"/>
          <w:numId w:val="84"/>
        </w:numPr>
        <w:spacing w:after="160" w:line="259" w:lineRule="auto"/>
      </w:pPr>
      <w:r>
        <w:t xml:space="preserve">The assets are placed in </w:t>
      </w:r>
      <w:proofErr w:type="spellStart"/>
      <w:r>
        <w:t>Contentful</w:t>
      </w:r>
      <w:proofErr w:type="spellEnd"/>
      <w:r>
        <w:t xml:space="preserve"> and Adobe DAM. There is a restriction to place images in </w:t>
      </w:r>
      <w:proofErr w:type="spellStart"/>
      <w:r>
        <w:t>Contentful</w:t>
      </w:r>
      <w:proofErr w:type="spellEnd"/>
      <w:r>
        <w:t xml:space="preserve"> with size less than 2MB. Especially the Larger assets/ images and videos comes from Adobe DAM as they take higher bandwidth for processing and streaming.</w:t>
      </w:r>
    </w:p>
    <w:p w14:paraId="297E8664" w14:textId="370CA66D" w:rsidR="00F85928" w:rsidRDefault="00F85928" w:rsidP="009D7899">
      <w:pPr>
        <w:pStyle w:val="ListParagraph"/>
        <w:numPr>
          <w:ilvl w:val="0"/>
          <w:numId w:val="84"/>
        </w:numPr>
        <w:spacing w:after="160" w:line="259" w:lineRule="auto"/>
      </w:pPr>
      <w:r>
        <w:t xml:space="preserve">URL for assets in </w:t>
      </w:r>
      <w:proofErr w:type="spellStart"/>
      <w:r>
        <w:t>Contentful</w:t>
      </w:r>
      <w:proofErr w:type="spellEnd"/>
      <w:r w:rsidR="009426DE">
        <w:t xml:space="preserve"> starts with</w:t>
      </w:r>
      <w:r>
        <w:t xml:space="preserve">: </w:t>
      </w:r>
      <w:proofErr w:type="spellStart"/>
      <w:proofErr w:type="gramStart"/>
      <w:r>
        <w:t>images.cfassets</w:t>
      </w:r>
      <w:proofErr w:type="spellEnd"/>
      <w:proofErr w:type="gramEnd"/>
      <w:r>
        <w:t>…</w:t>
      </w:r>
    </w:p>
    <w:p w14:paraId="7CC60E4A" w14:textId="07C4908A" w:rsidR="00F85928" w:rsidRDefault="00F85928" w:rsidP="009D7899">
      <w:pPr>
        <w:pStyle w:val="ListParagraph"/>
        <w:numPr>
          <w:ilvl w:val="0"/>
          <w:numId w:val="84"/>
        </w:numPr>
        <w:spacing w:after="160" w:line="259" w:lineRule="auto"/>
      </w:pPr>
      <w:r>
        <w:t>URL for Assets in Adobe DAM</w:t>
      </w:r>
      <w:r w:rsidR="009426DE">
        <w:t xml:space="preserve"> </w:t>
      </w:r>
      <w:r w:rsidR="00515B1F">
        <w:t>starts with</w:t>
      </w:r>
      <w:r>
        <w:t>: images.keurig.com</w:t>
      </w:r>
    </w:p>
    <w:p w14:paraId="467090C7" w14:textId="0CDAA310" w:rsidR="0035F593" w:rsidRDefault="00530FA3" w:rsidP="3A17ABEB">
      <w:pPr>
        <w:shd w:val="clear" w:color="auto" w:fill="FFFFFF" w:themeFill="background1"/>
        <w:spacing w:before="220" w:after="220"/>
      </w:pPr>
      <w:r>
        <w:lastRenderedPageBreak/>
        <w:br/>
      </w:r>
      <w:r w:rsidR="6A11CED0">
        <w:t xml:space="preserve"> </w:t>
      </w:r>
      <w:r w:rsidR="6A11CED0">
        <w:rPr>
          <w:noProof/>
        </w:rPr>
        <w:drawing>
          <wp:inline distT="0" distB="0" distL="0" distR="0" wp14:anchorId="1C9E3150" wp14:editId="18A033CB">
            <wp:extent cx="6229350" cy="2914650"/>
            <wp:effectExtent l="0" t="0" r="0" b="0"/>
            <wp:docPr id="660485419" name="Picture 66048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4854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9350" cy="2914650"/>
                    </a:xfrm>
                    <a:prstGeom prst="rect">
                      <a:avLst/>
                    </a:prstGeom>
                  </pic:spPr>
                </pic:pic>
              </a:graphicData>
            </a:graphic>
          </wp:inline>
        </w:drawing>
      </w:r>
    </w:p>
    <w:p w14:paraId="1F7947AE" w14:textId="3D8EBA27" w:rsidR="009602C9" w:rsidRDefault="6AE208AC" w:rsidP="002D3D13">
      <w:pPr>
        <w:shd w:val="clear" w:color="auto" w:fill="FFFFFF" w:themeFill="background1"/>
        <w:spacing w:before="220" w:after="220"/>
        <w:ind w:left="2160" w:firstLine="720"/>
      </w:pPr>
      <w:r w:rsidRPr="1BCA5852">
        <w:rPr>
          <w:b/>
          <w:bCs/>
          <w:sz w:val="20"/>
          <w:szCs w:val="20"/>
          <w:u w:val="single"/>
        </w:rPr>
        <w:t>Fig:3.1.</w:t>
      </w:r>
      <w:r w:rsidR="1387ABB9" w:rsidRPr="1BCA5852">
        <w:rPr>
          <w:b/>
          <w:bCs/>
          <w:sz w:val="20"/>
          <w:szCs w:val="20"/>
          <w:u w:val="single"/>
        </w:rPr>
        <w:t>9</w:t>
      </w:r>
      <w:r w:rsidRPr="1BCA5852">
        <w:rPr>
          <w:b/>
          <w:bCs/>
          <w:sz w:val="20"/>
          <w:szCs w:val="20"/>
          <w:u w:val="single"/>
        </w:rPr>
        <w:t>: Recipes Landing Page</w:t>
      </w:r>
    </w:p>
    <w:p w14:paraId="593C577C" w14:textId="55F88AAB" w:rsidR="73D516E0" w:rsidRDefault="73D516E0" w:rsidP="1BCA5852">
      <w:pPr>
        <w:shd w:val="clear" w:color="auto" w:fill="FFFFFF" w:themeFill="background1"/>
        <w:spacing w:before="220" w:after="220"/>
      </w:pPr>
      <w:r>
        <w:rPr>
          <w:noProof/>
        </w:rPr>
        <w:drawing>
          <wp:inline distT="0" distB="0" distL="0" distR="0" wp14:anchorId="3F2EAA8B" wp14:editId="06FE1C47">
            <wp:extent cx="5943600" cy="2505075"/>
            <wp:effectExtent l="0" t="0" r="0" b="0"/>
            <wp:docPr id="401326296" name="Picture 67069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693347"/>
                    <pic:cNvPicPr/>
                  </pic:nvPicPr>
                  <pic:blipFill>
                    <a:blip r:embed="rId30">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77C43B32" w14:textId="4D106E21" w:rsidR="73D516E0" w:rsidRDefault="73D516E0" w:rsidP="1BCA5852">
      <w:pPr>
        <w:shd w:val="clear" w:color="auto" w:fill="FFFFFF" w:themeFill="background1"/>
        <w:spacing w:before="220" w:after="220"/>
        <w:ind w:left="2160"/>
        <w:rPr>
          <w:b/>
          <w:bCs/>
          <w:sz w:val="20"/>
          <w:szCs w:val="20"/>
          <w:u w:val="single"/>
        </w:rPr>
      </w:pPr>
      <w:r w:rsidRPr="1BCA5852">
        <w:rPr>
          <w:b/>
          <w:bCs/>
          <w:sz w:val="20"/>
          <w:szCs w:val="20"/>
          <w:u w:val="single"/>
        </w:rPr>
        <w:t>Fig:3.1.1</w:t>
      </w:r>
      <w:r w:rsidR="13C283EE" w:rsidRPr="1BCA5852">
        <w:rPr>
          <w:b/>
          <w:bCs/>
          <w:sz w:val="20"/>
          <w:szCs w:val="20"/>
          <w:u w:val="single"/>
        </w:rPr>
        <w:t>0</w:t>
      </w:r>
      <w:r w:rsidRPr="1BCA5852">
        <w:rPr>
          <w:b/>
          <w:bCs/>
          <w:sz w:val="20"/>
          <w:szCs w:val="20"/>
          <w:u w:val="single"/>
        </w:rPr>
        <w:t>: Content Hub Home Landing Page – Content Entry</w:t>
      </w:r>
    </w:p>
    <w:p w14:paraId="47A3D113" w14:textId="65BA56AB" w:rsidR="00530FA3" w:rsidRDefault="00530FA3" w:rsidP="00530FA3">
      <w:pPr>
        <w:pStyle w:val="Style2"/>
        <w:spacing w:before="0"/>
        <w:ind w:left="-86" w:hanging="274"/>
        <w:rPr>
          <w:rFonts w:asciiTheme="minorHAnsi" w:hAnsiTheme="minorHAnsi" w:cstheme="minorBidi"/>
          <w:lang w:bidi="en-US"/>
        </w:rPr>
      </w:pPr>
      <w:bookmarkStart w:id="919" w:name="_Toc172216371"/>
      <w:r>
        <w:rPr>
          <w:rFonts w:asciiTheme="minorHAnsi" w:hAnsiTheme="minorHAnsi" w:cstheme="minorBidi"/>
          <w:lang w:bidi="en-US"/>
        </w:rPr>
        <w:t xml:space="preserve">Sustainability Landing page </w:t>
      </w:r>
      <w:r w:rsidR="008D596F">
        <w:rPr>
          <w:rFonts w:asciiTheme="minorHAnsi" w:hAnsiTheme="minorHAnsi" w:cstheme="minorBidi"/>
          <w:lang w:bidi="en-US"/>
        </w:rPr>
        <w:t xml:space="preserve">– Content </w:t>
      </w:r>
      <w:r w:rsidR="00152E7B">
        <w:rPr>
          <w:rFonts w:asciiTheme="minorHAnsi" w:hAnsiTheme="minorHAnsi" w:cstheme="minorBidi"/>
          <w:lang w:bidi="en-US"/>
        </w:rPr>
        <w:t>Entry</w:t>
      </w:r>
      <w:bookmarkEnd w:id="919"/>
    </w:p>
    <w:p w14:paraId="657AAE66" w14:textId="77777777" w:rsidR="00530FA3" w:rsidRPr="00530FA3" w:rsidRDefault="00530FA3" w:rsidP="00530FA3">
      <w:pPr>
        <w:rPr>
          <w:lang w:bidi="en-US"/>
        </w:rPr>
      </w:pPr>
    </w:p>
    <w:p w14:paraId="6F8BC8B0" w14:textId="43A1F848" w:rsidR="0035F593" w:rsidRDefault="1437E5D8" w:rsidP="009602C9">
      <w:r w:rsidRPr="004E4BBB">
        <w:t xml:space="preserve">This is </w:t>
      </w:r>
      <w:proofErr w:type="gramStart"/>
      <w:r w:rsidRPr="004E4BBB">
        <w:t>special</w:t>
      </w:r>
      <w:proofErr w:type="gramEnd"/>
      <w:r w:rsidRPr="004E4BBB">
        <w:t xml:space="preserve"> landing page; outside of </w:t>
      </w:r>
      <w:r w:rsidR="00E66267">
        <w:t xml:space="preserve">articles and </w:t>
      </w:r>
      <w:r w:rsidRPr="004E4BBB">
        <w:t xml:space="preserve">recipes </w:t>
      </w:r>
      <w:r w:rsidR="00E66267">
        <w:t>and</w:t>
      </w:r>
      <w:r w:rsidRPr="004E4BBB">
        <w:t xml:space="preserve"> still comes under the hub</w:t>
      </w:r>
      <w:r w:rsidR="5AFFDDD8" w:rsidRPr="004E4BBB">
        <w:t>.</w:t>
      </w:r>
    </w:p>
    <w:p w14:paraId="5735F274" w14:textId="3A8C7F36" w:rsidR="0079751C" w:rsidRPr="0079751C" w:rsidRDefault="3E293067" w:rsidP="1BCA5852">
      <w:r>
        <w:rPr>
          <w:noProof/>
        </w:rPr>
        <w:lastRenderedPageBreak/>
        <w:drawing>
          <wp:inline distT="0" distB="0" distL="0" distR="0" wp14:anchorId="0A09B060" wp14:editId="515F7506">
            <wp:extent cx="4432300" cy="6538428"/>
            <wp:effectExtent l="0" t="0" r="6350" b="0"/>
            <wp:docPr id="667980841" name="Picture 66798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435147" cy="6542627"/>
                    </a:xfrm>
                    <a:prstGeom prst="rect">
                      <a:avLst/>
                    </a:prstGeom>
                  </pic:spPr>
                </pic:pic>
              </a:graphicData>
            </a:graphic>
          </wp:inline>
        </w:drawing>
      </w:r>
      <w:r w:rsidR="0079751C">
        <w:br/>
      </w:r>
    </w:p>
    <w:p w14:paraId="5A119E37" w14:textId="0635D3D9" w:rsidR="0079751C" w:rsidRPr="0079751C" w:rsidRDefault="3E293067" w:rsidP="1BCA5852">
      <w:pPr>
        <w:shd w:val="clear" w:color="auto" w:fill="FFFFFF" w:themeFill="background1"/>
        <w:spacing w:before="220" w:after="220"/>
        <w:ind w:left="2160" w:firstLine="720"/>
        <w:rPr>
          <w:b/>
          <w:bCs/>
          <w:sz w:val="20"/>
          <w:szCs w:val="20"/>
          <w:u w:val="single"/>
        </w:rPr>
      </w:pPr>
      <w:r w:rsidRPr="1BCA5852">
        <w:rPr>
          <w:b/>
          <w:bCs/>
          <w:sz w:val="20"/>
          <w:szCs w:val="20"/>
          <w:u w:val="single"/>
        </w:rPr>
        <w:t>Fig:3.1.1</w:t>
      </w:r>
      <w:r w:rsidR="58FF894B" w:rsidRPr="1BCA5852">
        <w:rPr>
          <w:b/>
          <w:bCs/>
          <w:sz w:val="20"/>
          <w:szCs w:val="20"/>
          <w:u w:val="single"/>
        </w:rPr>
        <w:t>1</w:t>
      </w:r>
      <w:r w:rsidRPr="1BCA5852">
        <w:rPr>
          <w:b/>
          <w:bCs/>
          <w:sz w:val="20"/>
          <w:szCs w:val="20"/>
          <w:u w:val="single"/>
        </w:rPr>
        <w:t xml:space="preserve">: </w:t>
      </w:r>
      <w:r w:rsidR="7E84E281" w:rsidRPr="1BCA5852">
        <w:rPr>
          <w:b/>
          <w:bCs/>
          <w:sz w:val="20"/>
          <w:szCs w:val="20"/>
          <w:u w:val="single"/>
        </w:rPr>
        <w:t xml:space="preserve">Sustainability </w:t>
      </w:r>
      <w:r w:rsidRPr="1BCA5852">
        <w:rPr>
          <w:b/>
          <w:bCs/>
          <w:sz w:val="20"/>
          <w:szCs w:val="20"/>
          <w:u w:val="single"/>
        </w:rPr>
        <w:t>Landing Page</w:t>
      </w:r>
    </w:p>
    <w:p w14:paraId="78101C38" w14:textId="1D179ABD" w:rsidR="0079751C" w:rsidRPr="0079751C" w:rsidRDefault="0079751C" w:rsidP="0079751C">
      <w:pPr>
        <w:tabs>
          <w:tab w:val="left" w:pos="1417"/>
        </w:tabs>
      </w:pPr>
    </w:p>
    <w:p w14:paraId="485217A2" w14:textId="1F471103" w:rsidR="417D00F8" w:rsidRDefault="417D00F8" w:rsidP="4AC2C33C">
      <w:pPr>
        <w:shd w:val="clear" w:color="auto" w:fill="FFFFFF" w:themeFill="background1"/>
        <w:spacing w:before="220" w:after="220"/>
      </w:pPr>
      <w:r>
        <w:rPr>
          <w:noProof/>
        </w:rPr>
        <w:lastRenderedPageBreak/>
        <w:drawing>
          <wp:inline distT="0" distB="0" distL="0" distR="0" wp14:anchorId="2A2F1514" wp14:editId="3D0C36D4">
            <wp:extent cx="5943600" cy="2543175"/>
            <wp:effectExtent l="0" t="0" r="0" b="0"/>
            <wp:docPr id="988774224" name="Picture 98877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742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04645F42" w14:textId="0F0291D8" w:rsidR="00530FA3" w:rsidRDefault="250DDECF" w:rsidP="1BCA5852">
      <w:pPr>
        <w:shd w:val="clear" w:color="auto" w:fill="FFFFFF" w:themeFill="background1"/>
        <w:spacing w:before="220" w:after="220"/>
        <w:ind w:left="2160" w:firstLine="720"/>
        <w:rPr>
          <w:b/>
          <w:bCs/>
          <w:sz w:val="20"/>
          <w:szCs w:val="20"/>
          <w:u w:val="single"/>
        </w:rPr>
      </w:pPr>
      <w:r w:rsidRPr="1BCA5852">
        <w:rPr>
          <w:b/>
          <w:bCs/>
          <w:sz w:val="20"/>
          <w:szCs w:val="20"/>
          <w:u w:val="single"/>
        </w:rPr>
        <w:t>Fig:3.1.1</w:t>
      </w:r>
      <w:r w:rsidR="18EC598A" w:rsidRPr="1BCA5852">
        <w:rPr>
          <w:b/>
          <w:bCs/>
          <w:sz w:val="20"/>
          <w:szCs w:val="20"/>
          <w:u w:val="single"/>
        </w:rPr>
        <w:t>2</w:t>
      </w:r>
      <w:r w:rsidRPr="1BCA5852">
        <w:rPr>
          <w:b/>
          <w:bCs/>
          <w:sz w:val="20"/>
          <w:szCs w:val="20"/>
          <w:u w:val="single"/>
        </w:rPr>
        <w:t>: Sustainability Landing Page</w:t>
      </w:r>
      <w:r w:rsidR="40B8790D" w:rsidRPr="1BCA5852">
        <w:rPr>
          <w:b/>
          <w:bCs/>
          <w:sz w:val="20"/>
          <w:szCs w:val="20"/>
          <w:u w:val="single"/>
        </w:rPr>
        <w:t xml:space="preserve"> – Content </w:t>
      </w:r>
      <w:r w:rsidR="74F24BA5" w:rsidRPr="1BCA5852">
        <w:rPr>
          <w:b/>
          <w:bCs/>
          <w:sz w:val="20"/>
          <w:szCs w:val="20"/>
          <w:u w:val="single"/>
        </w:rPr>
        <w:t>Entry</w:t>
      </w:r>
    </w:p>
    <w:p w14:paraId="45CF81AB" w14:textId="4665CB38" w:rsidR="00530FA3" w:rsidRPr="00974775" w:rsidRDefault="00530FA3">
      <w:pPr>
        <w:pStyle w:val="Style2"/>
        <w:spacing w:before="0"/>
        <w:ind w:left="-86" w:hanging="274"/>
        <w:rPr>
          <w:lang w:bidi="en-US"/>
        </w:rPr>
        <w:pPrChange w:id="920" w:author="Akhila Kodudula [External]" w:date="2024-07-10T19:16:00Z">
          <w:pPr>
            <w:spacing w:after="160" w:line="279" w:lineRule="auto"/>
          </w:pPr>
        </w:pPrChange>
      </w:pPr>
      <w:bookmarkStart w:id="921" w:name="_Toc172216372"/>
      <w:r>
        <w:rPr>
          <w:rFonts w:asciiTheme="minorHAnsi" w:hAnsiTheme="minorHAnsi" w:cstheme="minorBidi"/>
          <w:lang w:bidi="en-US"/>
        </w:rPr>
        <w:t>PDP Landing Page</w:t>
      </w:r>
      <w:r w:rsidR="008D596F">
        <w:rPr>
          <w:rFonts w:asciiTheme="minorHAnsi" w:hAnsiTheme="minorHAnsi" w:cstheme="minorBidi"/>
          <w:lang w:bidi="en-US"/>
        </w:rPr>
        <w:t xml:space="preserve"> – Content </w:t>
      </w:r>
      <w:r w:rsidR="00152E7B">
        <w:rPr>
          <w:rFonts w:asciiTheme="minorHAnsi" w:hAnsiTheme="minorHAnsi" w:cstheme="minorBidi"/>
          <w:lang w:bidi="en-US"/>
        </w:rPr>
        <w:t>Entry</w:t>
      </w:r>
      <w:bookmarkEnd w:id="921"/>
    </w:p>
    <w:p w14:paraId="7A9E37B6" w14:textId="77777777" w:rsidR="00974775" w:rsidRDefault="00974775" w:rsidP="00974775">
      <w:pPr>
        <w:pStyle w:val="ListParagraph"/>
        <w:spacing w:after="160" w:line="259" w:lineRule="auto"/>
      </w:pPr>
    </w:p>
    <w:p w14:paraId="5F34902B" w14:textId="4A31FC05" w:rsidR="00847599" w:rsidRDefault="00847599" w:rsidP="00847599">
      <w:pPr>
        <w:pStyle w:val="ListParagraph"/>
        <w:numPr>
          <w:ilvl w:val="0"/>
          <w:numId w:val="96"/>
        </w:numPr>
        <w:spacing w:after="160" w:line="259" w:lineRule="auto"/>
      </w:pPr>
      <w:r>
        <w:t xml:space="preserve">There are PDP pages with core commerce features. The content for these pages </w:t>
      </w:r>
      <w:proofErr w:type="gramStart"/>
      <w:r>
        <w:t>come</w:t>
      </w:r>
      <w:proofErr w:type="gramEnd"/>
      <w:r>
        <w:t xml:space="preserve"> from </w:t>
      </w:r>
      <w:proofErr w:type="spellStart"/>
      <w:r>
        <w:t>Contentful</w:t>
      </w:r>
      <w:proofErr w:type="spellEnd"/>
      <w:r>
        <w:t xml:space="preserve">. </w:t>
      </w:r>
    </w:p>
    <w:p w14:paraId="7E8B98C2" w14:textId="77777777" w:rsidR="00847599" w:rsidRDefault="00847599" w:rsidP="00847599">
      <w:pPr>
        <w:pStyle w:val="ListParagraph"/>
        <w:numPr>
          <w:ilvl w:val="0"/>
          <w:numId w:val="96"/>
        </w:numPr>
        <w:spacing w:after="160" w:line="259" w:lineRule="auto"/>
      </w:pPr>
      <w:r>
        <w:t>PDPs are mainly targeted for existing &amp; new brewers, and IoT enabled Smart brewers.</w:t>
      </w:r>
    </w:p>
    <w:p w14:paraId="4C705432" w14:textId="77777777" w:rsidR="00847599" w:rsidRDefault="00847599" w:rsidP="00847599">
      <w:pPr>
        <w:pStyle w:val="ListParagraph"/>
        <w:numPr>
          <w:ilvl w:val="0"/>
          <w:numId w:val="96"/>
        </w:numPr>
        <w:spacing w:after="160" w:line="259" w:lineRule="auto"/>
      </w:pPr>
      <w:r>
        <w:t xml:space="preserve">Implemented CSR to fetch content by enabling lazy loading. Means all the sections of the page </w:t>
      </w:r>
      <w:proofErr w:type="gramStart"/>
      <w:r>
        <w:t>is</w:t>
      </w:r>
      <w:proofErr w:type="gramEnd"/>
      <w:r>
        <w:t xml:space="preserve"> not loaded in one go. As </w:t>
      </w:r>
      <w:proofErr w:type="gramStart"/>
      <w:r>
        <w:t>user</w:t>
      </w:r>
      <w:proofErr w:type="gramEnd"/>
      <w:r>
        <w:t xml:space="preserve"> scrolls down the page, content would be loaded from </w:t>
      </w:r>
      <w:proofErr w:type="spellStart"/>
      <w:r>
        <w:t>Contentful</w:t>
      </w:r>
      <w:proofErr w:type="spellEnd"/>
      <w:r>
        <w:t xml:space="preserve"> using </w:t>
      </w:r>
      <w:proofErr w:type="spellStart"/>
      <w:r>
        <w:t>Contentful</w:t>
      </w:r>
      <w:proofErr w:type="spellEnd"/>
      <w:r>
        <w:t xml:space="preserve"> APIs.</w:t>
      </w:r>
    </w:p>
    <w:p w14:paraId="0C5AD69D" w14:textId="77777777" w:rsidR="00847599" w:rsidRDefault="00847599" w:rsidP="00847599">
      <w:pPr>
        <w:pStyle w:val="ListParagraph"/>
        <w:numPr>
          <w:ilvl w:val="0"/>
          <w:numId w:val="96"/>
        </w:numPr>
        <w:spacing w:after="160" w:line="259" w:lineRule="auto"/>
      </w:pPr>
      <w:r>
        <w:t>Naming Conventions: For Content Type and entries, naming conventions are used as same being used in commerce site to maintain consistency.</w:t>
      </w:r>
    </w:p>
    <w:p w14:paraId="53753F13" w14:textId="5A8FDA91" w:rsidR="00974775" w:rsidRDefault="00974775" w:rsidP="00847599">
      <w:pPr>
        <w:pStyle w:val="ListParagraph"/>
        <w:numPr>
          <w:ilvl w:val="0"/>
          <w:numId w:val="96"/>
        </w:numPr>
        <w:spacing w:after="160" w:line="259" w:lineRule="auto"/>
      </w:pPr>
      <w:r w:rsidRPr="1BCA5852">
        <w:rPr>
          <w:rFonts w:eastAsiaTheme="minorEastAsia"/>
          <w:sz w:val="20"/>
          <w:szCs w:val="20"/>
        </w:rPr>
        <w:t xml:space="preserve">Under </w:t>
      </w:r>
      <w:r w:rsidRPr="1BCA5852">
        <w:rPr>
          <w:rFonts w:eastAsiaTheme="minorEastAsia"/>
          <w:b/>
          <w:bCs/>
          <w:i/>
          <w:iCs/>
          <w:color w:val="000000" w:themeColor="text1"/>
          <w:sz w:val="20"/>
          <w:szCs w:val="20"/>
        </w:rPr>
        <w:t>master &gt; smart-</w:t>
      </w:r>
      <w:proofErr w:type="spellStart"/>
      <w:r w:rsidRPr="1BCA5852">
        <w:rPr>
          <w:rFonts w:eastAsiaTheme="minorEastAsia"/>
          <w:b/>
          <w:bCs/>
          <w:i/>
          <w:iCs/>
          <w:color w:val="000000" w:themeColor="text1"/>
          <w:sz w:val="20"/>
          <w:szCs w:val="20"/>
        </w:rPr>
        <w:t>pdp</w:t>
      </w:r>
      <w:proofErr w:type="spellEnd"/>
      <w:r w:rsidRPr="1BCA5852">
        <w:rPr>
          <w:rFonts w:eastAsiaTheme="minorEastAsia"/>
          <w:b/>
          <w:bCs/>
          <w:i/>
          <w:iCs/>
          <w:color w:val="000000" w:themeColor="text1"/>
          <w:sz w:val="20"/>
          <w:szCs w:val="20"/>
        </w:rPr>
        <w:t>-dev</w:t>
      </w:r>
      <w:r w:rsidRPr="1BCA5852">
        <w:rPr>
          <w:rFonts w:eastAsiaTheme="minorEastAsia"/>
          <w:color w:val="000000" w:themeColor="text1"/>
          <w:sz w:val="20"/>
          <w:szCs w:val="20"/>
        </w:rPr>
        <w:t xml:space="preserve"> Environment under KCOM, we have PDP Page- this is the primary content type that is being used</w:t>
      </w:r>
    </w:p>
    <w:p w14:paraId="13E7ED59" w14:textId="77777777" w:rsidR="00847599" w:rsidRDefault="00847599" w:rsidP="00847599">
      <w:pPr>
        <w:pStyle w:val="ListParagraph"/>
        <w:numPr>
          <w:ilvl w:val="0"/>
          <w:numId w:val="96"/>
        </w:numPr>
        <w:spacing w:after="160" w:line="259" w:lineRule="auto"/>
      </w:pPr>
      <w:r>
        <w:t>All the heavy assets such as large size images and videos come from Adobe DAM - Scene7</w:t>
      </w:r>
    </w:p>
    <w:p w14:paraId="43893E88" w14:textId="77777777" w:rsidR="00847599" w:rsidRDefault="00847599" w:rsidP="00847599">
      <w:pPr>
        <w:pStyle w:val="ListParagraph"/>
        <w:numPr>
          <w:ilvl w:val="0"/>
          <w:numId w:val="96"/>
        </w:numPr>
        <w:spacing w:after="160" w:line="259" w:lineRule="auto"/>
      </w:pPr>
      <w:r>
        <w:t xml:space="preserve">Assets URL in </w:t>
      </w:r>
      <w:proofErr w:type="spellStart"/>
      <w:r>
        <w:t>Contentful</w:t>
      </w:r>
      <w:proofErr w:type="spellEnd"/>
      <w:r>
        <w:t xml:space="preserve"> starts with: images.ctfassets.net</w:t>
      </w:r>
    </w:p>
    <w:p w14:paraId="2FEE0C68" w14:textId="77777777" w:rsidR="002942F7" w:rsidRDefault="00847599" w:rsidP="002942F7">
      <w:pPr>
        <w:pStyle w:val="ListParagraph"/>
        <w:numPr>
          <w:ilvl w:val="0"/>
          <w:numId w:val="96"/>
        </w:numPr>
        <w:spacing w:after="160" w:line="259" w:lineRule="auto"/>
      </w:pPr>
      <w:r>
        <w:t>Assets URL from Adobe DAM starts with: images.keurig.com</w:t>
      </w:r>
    </w:p>
    <w:p w14:paraId="1F87D470" w14:textId="6B0EC024" w:rsidR="000B52CD" w:rsidRPr="002942F7" w:rsidRDefault="000B52CD" w:rsidP="002942F7">
      <w:pPr>
        <w:spacing w:after="160" w:line="259" w:lineRule="auto"/>
        <w:ind w:left="360"/>
      </w:pPr>
      <w:r w:rsidRPr="002942F7">
        <w:rPr>
          <w:b/>
          <w:bCs/>
          <w:u w:val="single"/>
        </w:rPr>
        <w:t>Caching Images:</w:t>
      </w:r>
    </w:p>
    <w:p w14:paraId="38ED97B1" w14:textId="77777777" w:rsidR="000B52CD" w:rsidRDefault="000B52CD" w:rsidP="002942F7">
      <w:pPr>
        <w:pStyle w:val="ListParagraph"/>
        <w:numPr>
          <w:ilvl w:val="0"/>
          <w:numId w:val="96"/>
        </w:numPr>
        <w:spacing w:after="160" w:line="259" w:lineRule="auto"/>
      </w:pPr>
      <w:r>
        <w:t>In Home Page: All the images are hosted in SAP Hybris under Medias</w:t>
      </w:r>
    </w:p>
    <w:p w14:paraId="0DE13453" w14:textId="77777777" w:rsidR="000B52CD" w:rsidRDefault="000B52CD" w:rsidP="002942F7">
      <w:pPr>
        <w:pStyle w:val="ListParagraph"/>
        <w:numPr>
          <w:ilvl w:val="0"/>
          <w:numId w:val="96"/>
        </w:numPr>
        <w:spacing w:after="0" w:line="259" w:lineRule="auto"/>
      </w:pPr>
      <w:r>
        <w:t xml:space="preserve">In Product Pages: All the base images of products are hosted in SAP Hybris. Image sets and </w:t>
      </w:r>
      <w:proofErr w:type="gramStart"/>
      <w:r>
        <w:t>everything  are</w:t>
      </w:r>
      <w:proofErr w:type="gramEnd"/>
      <w:r>
        <w:t xml:space="preserve"> hosted in Adobe Scene7 backed by Akamai CDN. Hence these images are cached and served quickly.</w:t>
      </w:r>
    </w:p>
    <w:p w14:paraId="13A11186" w14:textId="77777777" w:rsidR="000B52CD" w:rsidRDefault="000B52CD" w:rsidP="002942F7">
      <w:pPr>
        <w:pStyle w:val="ListParagraph"/>
        <w:numPr>
          <w:ilvl w:val="0"/>
          <w:numId w:val="96"/>
        </w:numPr>
        <w:spacing w:after="0" w:line="259" w:lineRule="auto"/>
      </w:pPr>
      <w:r>
        <w:t>The images hosted in Hybris also get cached in Akamai</w:t>
      </w:r>
    </w:p>
    <w:p w14:paraId="691E4594" w14:textId="2529EC17" w:rsidR="000B52CD" w:rsidRDefault="000B52CD" w:rsidP="002942F7">
      <w:pPr>
        <w:pStyle w:val="ListParagraph"/>
        <w:numPr>
          <w:ilvl w:val="0"/>
          <w:numId w:val="96"/>
        </w:numPr>
        <w:spacing w:after="160" w:line="259" w:lineRule="auto"/>
      </w:pPr>
      <w:r>
        <w:t>The Image Manager (Image management service) from Akamai transforms the image and gives the image with reduced size and right type.</w:t>
      </w:r>
    </w:p>
    <w:p w14:paraId="233174B2" w14:textId="77777777" w:rsidR="00083AD7" w:rsidRDefault="6B313E13" w:rsidP="1BCA5852">
      <w:pPr>
        <w:shd w:val="clear" w:color="auto" w:fill="FFFFFF" w:themeFill="background1"/>
        <w:spacing w:before="220" w:after="220"/>
      </w:pPr>
      <w:r>
        <w:rPr>
          <w:noProof/>
        </w:rPr>
        <w:lastRenderedPageBreak/>
        <w:drawing>
          <wp:inline distT="0" distB="0" distL="0" distR="0" wp14:anchorId="4E29CCD4" wp14:editId="18101BEE">
            <wp:extent cx="5943600" cy="2943225"/>
            <wp:effectExtent l="0" t="0" r="0" b="0"/>
            <wp:docPr id="1989544929" name="Picture 19895449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r>
        <w:br/>
      </w:r>
      <w:r>
        <w:tab/>
      </w:r>
      <w:r>
        <w:tab/>
      </w:r>
      <w:r>
        <w:tab/>
      </w:r>
      <w:r>
        <w:tab/>
      </w:r>
      <w:r>
        <w:tab/>
      </w:r>
    </w:p>
    <w:p w14:paraId="16113A68" w14:textId="781044EF" w:rsidR="6B313E13" w:rsidRDefault="6B313E13" w:rsidP="00083AD7">
      <w:pPr>
        <w:shd w:val="clear" w:color="auto" w:fill="FFFFFF" w:themeFill="background1"/>
        <w:spacing w:before="220" w:after="220"/>
        <w:ind w:left="2160" w:firstLine="720"/>
        <w:rPr>
          <w:b/>
          <w:bCs/>
          <w:sz w:val="20"/>
          <w:szCs w:val="20"/>
          <w:u w:val="single"/>
          <w:rPrChange w:id="922" w:author="Akhila Kodudula [External]" w:date="2024-07-10T19:16:00Z">
            <w:rPr>
              <w:rFonts w:ascii="Calibri" w:eastAsia="Calibri" w:hAnsi="Calibri" w:cs="Calibri"/>
              <w:sz w:val="20"/>
              <w:szCs w:val="20"/>
            </w:rPr>
          </w:rPrChange>
        </w:rPr>
      </w:pPr>
      <w:r w:rsidRPr="1BCA5852">
        <w:rPr>
          <w:b/>
          <w:bCs/>
          <w:sz w:val="20"/>
          <w:szCs w:val="20"/>
          <w:u w:val="single"/>
        </w:rPr>
        <w:t>Fig:3.1.1</w:t>
      </w:r>
      <w:r w:rsidR="5290291C" w:rsidRPr="1BCA5852">
        <w:rPr>
          <w:b/>
          <w:bCs/>
          <w:sz w:val="20"/>
          <w:szCs w:val="20"/>
          <w:u w:val="single"/>
        </w:rPr>
        <w:t>3</w:t>
      </w:r>
      <w:r w:rsidRPr="1BCA5852">
        <w:rPr>
          <w:b/>
          <w:bCs/>
          <w:sz w:val="20"/>
          <w:szCs w:val="20"/>
          <w:u w:val="single"/>
        </w:rPr>
        <w:t>: PDP Landing Page</w:t>
      </w:r>
      <w:r>
        <w:br/>
      </w:r>
      <w:r>
        <w:tab/>
      </w:r>
      <w:r>
        <w:tab/>
      </w:r>
      <w:r>
        <w:tab/>
      </w:r>
      <w:r>
        <w:tab/>
      </w:r>
    </w:p>
    <w:p w14:paraId="02B6370A" w14:textId="77777777" w:rsidR="00CE4E2E" w:rsidRDefault="134312E5" w:rsidP="0CF02A9D">
      <w:pPr>
        <w:spacing w:after="160" w:line="279" w:lineRule="auto"/>
        <w:rPr>
          <w:rFonts w:cstheme="minorHAnsi"/>
          <w:b/>
          <w:bCs/>
          <w:sz w:val="20"/>
          <w:szCs w:val="20"/>
          <w:u w:val="single"/>
        </w:rPr>
      </w:pPr>
      <w:r w:rsidRPr="7FF3AEEE">
        <w:rPr>
          <w:rFonts w:eastAsiaTheme="minorEastAsia"/>
          <w:color w:val="000000" w:themeColor="text1"/>
          <w:sz w:val="20"/>
          <w:szCs w:val="20"/>
        </w:rPr>
        <w:t xml:space="preserve"> </w:t>
      </w:r>
      <w:r w:rsidR="632E4333">
        <w:rPr>
          <w:noProof/>
        </w:rPr>
        <w:drawing>
          <wp:inline distT="0" distB="0" distL="0" distR="0" wp14:anchorId="713E8522" wp14:editId="01211F49">
            <wp:extent cx="5943600" cy="2762250"/>
            <wp:effectExtent l="0" t="0" r="0" b="0"/>
            <wp:docPr id="798523136" name="Picture 79852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523136"/>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r>
        <w:br/>
      </w:r>
    </w:p>
    <w:p w14:paraId="7049FFE3" w14:textId="0039766D" w:rsidR="50E1E18D" w:rsidRDefault="730D2D8C" w:rsidP="1BCA5852">
      <w:pPr>
        <w:spacing w:after="160" w:line="279" w:lineRule="auto"/>
        <w:ind w:left="1440" w:firstLine="720"/>
        <w:rPr>
          <w:b/>
          <w:bCs/>
          <w:sz w:val="20"/>
          <w:szCs w:val="20"/>
          <w:u w:val="single"/>
        </w:rPr>
      </w:pPr>
      <w:r w:rsidRPr="1BCA5852">
        <w:rPr>
          <w:b/>
          <w:bCs/>
          <w:sz w:val="20"/>
          <w:szCs w:val="20"/>
          <w:u w:val="single"/>
        </w:rPr>
        <w:t>Fig:3.1.1</w:t>
      </w:r>
      <w:r w:rsidR="2358BA66" w:rsidRPr="1BCA5852">
        <w:rPr>
          <w:b/>
          <w:bCs/>
          <w:sz w:val="20"/>
          <w:szCs w:val="20"/>
          <w:u w:val="single"/>
        </w:rPr>
        <w:t>4</w:t>
      </w:r>
      <w:r w:rsidRPr="1BCA5852">
        <w:rPr>
          <w:b/>
          <w:bCs/>
          <w:sz w:val="20"/>
          <w:szCs w:val="20"/>
          <w:u w:val="single"/>
        </w:rPr>
        <w:t xml:space="preserve">: </w:t>
      </w:r>
      <w:r w:rsidR="730B7C68" w:rsidRPr="1BCA5852">
        <w:rPr>
          <w:b/>
          <w:bCs/>
          <w:sz w:val="20"/>
          <w:szCs w:val="20"/>
          <w:u w:val="single"/>
        </w:rPr>
        <w:t>PDP</w:t>
      </w:r>
      <w:r w:rsidRPr="1BCA5852">
        <w:rPr>
          <w:b/>
          <w:bCs/>
          <w:sz w:val="20"/>
          <w:szCs w:val="20"/>
          <w:u w:val="single"/>
        </w:rPr>
        <w:t xml:space="preserve"> Landing Page</w:t>
      </w:r>
      <w:r w:rsidR="730B7C68" w:rsidRPr="1BCA5852">
        <w:rPr>
          <w:b/>
          <w:bCs/>
          <w:sz w:val="20"/>
          <w:szCs w:val="20"/>
          <w:u w:val="single"/>
        </w:rPr>
        <w:t xml:space="preserve"> – Content </w:t>
      </w:r>
      <w:r w:rsidR="02074742" w:rsidRPr="1BCA5852">
        <w:rPr>
          <w:b/>
          <w:bCs/>
          <w:sz w:val="20"/>
          <w:szCs w:val="20"/>
          <w:u w:val="single"/>
        </w:rPr>
        <w:t>Type</w:t>
      </w:r>
    </w:p>
    <w:p w14:paraId="3B6C3A5D" w14:textId="7D9EEDBF" w:rsidR="00CE4E2E" w:rsidRDefault="1778EBD3" w:rsidP="1BCA5852">
      <w:pPr>
        <w:spacing w:after="160" w:line="279" w:lineRule="auto"/>
        <w:rPr>
          <w:b/>
          <w:bCs/>
          <w:sz w:val="20"/>
          <w:szCs w:val="20"/>
          <w:u w:val="single"/>
        </w:rPr>
      </w:pPr>
      <w:r>
        <w:rPr>
          <w:noProof/>
        </w:rPr>
        <w:lastRenderedPageBreak/>
        <w:drawing>
          <wp:inline distT="0" distB="0" distL="0" distR="0" wp14:anchorId="02BD5041" wp14:editId="30A62FA1">
            <wp:extent cx="5943600" cy="2905125"/>
            <wp:effectExtent l="0" t="0" r="0" b="0"/>
            <wp:docPr id="1847634567" name="Picture 184763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700C8522" w14:textId="56C6AA39" w:rsidR="1778EBD3" w:rsidRDefault="1778EBD3" w:rsidP="00083AD7">
      <w:pPr>
        <w:spacing w:after="160" w:line="279" w:lineRule="auto"/>
        <w:ind w:left="2880" w:firstLine="720"/>
        <w:rPr>
          <w:b/>
          <w:bCs/>
          <w:sz w:val="20"/>
          <w:szCs w:val="20"/>
          <w:u w:val="single"/>
          <w:rPrChange w:id="923" w:author="Akhila Kodudula [External]" w:date="2024-07-10T19:13:00Z">
            <w:rPr>
              <w:rFonts w:ascii="Calibri" w:eastAsia="Calibri" w:hAnsi="Calibri" w:cs="Calibri"/>
              <w:sz w:val="20"/>
              <w:szCs w:val="20"/>
            </w:rPr>
          </w:rPrChange>
        </w:rPr>
      </w:pPr>
      <w:r w:rsidRPr="1BCA5852">
        <w:rPr>
          <w:b/>
          <w:bCs/>
          <w:sz w:val="20"/>
          <w:szCs w:val="20"/>
          <w:u w:val="single"/>
        </w:rPr>
        <w:t>Fig:3.1.1</w:t>
      </w:r>
      <w:r w:rsidR="73B966B8" w:rsidRPr="1BCA5852">
        <w:rPr>
          <w:b/>
          <w:bCs/>
          <w:sz w:val="20"/>
          <w:szCs w:val="20"/>
          <w:u w:val="single"/>
        </w:rPr>
        <w:t>5</w:t>
      </w:r>
      <w:r w:rsidRPr="1BCA5852">
        <w:rPr>
          <w:b/>
          <w:bCs/>
          <w:sz w:val="20"/>
          <w:szCs w:val="20"/>
          <w:u w:val="single"/>
        </w:rPr>
        <w:t>: PDP Page</w:t>
      </w:r>
    </w:p>
    <w:p w14:paraId="21A5BF23" w14:textId="6180E459" w:rsidR="50E1E18D" w:rsidRDefault="50E1E18D" w:rsidP="009602C9">
      <w:r w:rsidRPr="7AB16177">
        <w:rPr>
          <w:sz w:val="20"/>
          <w:szCs w:val="20"/>
        </w:rPr>
        <w:t xml:space="preserve">  </w:t>
      </w:r>
      <w:r w:rsidR="66067AEE">
        <w:rPr>
          <w:noProof/>
        </w:rPr>
        <w:drawing>
          <wp:inline distT="0" distB="0" distL="0" distR="0" wp14:anchorId="33103896" wp14:editId="31815C23">
            <wp:extent cx="5581650" cy="2620871"/>
            <wp:effectExtent l="0" t="0" r="0" b="0"/>
            <wp:docPr id="556384281" name="Picture 55638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384281"/>
                    <pic:cNvPicPr/>
                  </pic:nvPicPr>
                  <pic:blipFill>
                    <a:blip r:embed="rId43">
                      <a:extLst>
                        <a:ext uri="{28A0092B-C50C-407E-A947-70E740481C1C}">
                          <a14:useLocalDpi xmlns:a14="http://schemas.microsoft.com/office/drawing/2010/main" val="0"/>
                        </a:ext>
                      </a:extLst>
                    </a:blip>
                    <a:stretch>
                      <a:fillRect/>
                    </a:stretch>
                  </pic:blipFill>
                  <pic:spPr>
                    <a:xfrm>
                      <a:off x="0" y="0"/>
                      <a:ext cx="5581650" cy="2620871"/>
                    </a:xfrm>
                    <a:prstGeom prst="rect">
                      <a:avLst/>
                    </a:prstGeom>
                  </pic:spPr>
                </pic:pic>
              </a:graphicData>
            </a:graphic>
          </wp:inline>
        </w:drawing>
      </w:r>
      <w:r>
        <w:br/>
      </w:r>
    </w:p>
    <w:p w14:paraId="4C98ED92" w14:textId="522788F0" w:rsidR="00942494" w:rsidRDefault="1D0F8ECA" w:rsidP="1BCA5852">
      <w:pPr>
        <w:ind w:left="2160" w:firstLine="720"/>
        <w:rPr>
          <w:b/>
          <w:bCs/>
          <w:sz w:val="20"/>
          <w:szCs w:val="20"/>
          <w:u w:val="single"/>
        </w:rPr>
      </w:pPr>
      <w:r w:rsidRPr="1BCA5852">
        <w:rPr>
          <w:b/>
          <w:bCs/>
          <w:sz w:val="20"/>
          <w:szCs w:val="20"/>
          <w:u w:val="single"/>
        </w:rPr>
        <w:t>Fig:3.1.1</w:t>
      </w:r>
      <w:r w:rsidR="310C72E1" w:rsidRPr="1BCA5852">
        <w:rPr>
          <w:b/>
          <w:bCs/>
          <w:sz w:val="20"/>
          <w:szCs w:val="20"/>
          <w:u w:val="single"/>
        </w:rPr>
        <w:t>6</w:t>
      </w:r>
      <w:r w:rsidRPr="1BCA5852">
        <w:rPr>
          <w:b/>
          <w:bCs/>
          <w:sz w:val="20"/>
          <w:szCs w:val="20"/>
          <w:u w:val="single"/>
        </w:rPr>
        <w:t xml:space="preserve">: PDP Page – Content </w:t>
      </w:r>
      <w:r w:rsidR="3B9A1425" w:rsidRPr="1BCA5852">
        <w:rPr>
          <w:b/>
          <w:bCs/>
          <w:sz w:val="20"/>
          <w:szCs w:val="20"/>
          <w:u w:val="single"/>
        </w:rPr>
        <w:t>Entry</w:t>
      </w:r>
    </w:p>
    <w:p w14:paraId="3F177245" w14:textId="77777777" w:rsidR="00942494" w:rsidRPr="00F80218" w:rsidRDefault="00942494" w:rsidP="7AB16177">
      <w:pPr>
        <w:rPr>
          <w:del w:id="924" w:author="Akhila Kodudula [External]" w:date="2024-07-10T13:51:00Z"/>
          <w:b/>
          <w:bCs/>
          <w:u w:val="single"/>
        </w:rPr>
      </w:pPr>
    </w:p>
    <w:p w14:paraId="0B4C2663" w14:textId="43DE8515" w:rsidR="01CA2B6E" w:rsidRDefault="01CA2B6E" w:rsidP="009602C9">
      <w:pPr>
        <w:rPr>
          <w:lang w:bidi="en-US"/>
        </w:rPr>
      </w:pPr>
      <w:r w:rsidRPr="00F80218">
        <w:rPr>
          <w:b/>
          <w:bCs/>
          <w:u w:val="single"/>
          <w:lang w:bidi="en-US"/>
        </w:rPr>
        <w:t>Landing pages in K</w:t>
      </w:r>
      <w:r w:rsidR="7E633FD3" w:rsidRPr="00F80218">
        <w:rPr>
          <w:b/>
          <w:bCs/>
          <w:u w:val="single"/>
          <w:lang w:bidi="en-US"/>
        </w:rPr>
        <w:t>CBU</w:t>
      </w:r>
    </w:p>
    <w:p w14:paraId="284A2324" w14:textId="145B20B7" w:rsidR="00530FA3" w:rsidRDefault="00530FA3" w:rsidP="00530FA3">
      <w:pPr>
        <w:pStyle w:val="Style2"/>
        <w:spacing w:before="0"/>
        <w:ind w:left="-86" w:hanging="274"/>
        <w:rPr>
          <w:rFonts w:asciiTheme="minorHAnsi" w:hAnsiTheme="minorHAnsi" w:cstheme="minorBidi"/>
          <w:lang w:bidi="en-US"/>
        </w:rPr>
      </w:pPr>
      <w:bookmarkStart w:id="925" w:name="_Toc172216373"/>
      <w:r>
        <w:rPr>
          <w:rFonts w:asciiTheme="minorHAnsi" w:hAnsiTheme="minorHAnsi" w:cstheme="minorBidi"/>
          <w:lang w:bidi="en-US"/>
        </w:rPr>
        <w:t>Recipe Page</w:t>
      </w:r>
      <w:bookmarkEnd w:id="925"/>
    </w:p>
    <w:p w14:paraId="7E3B82E1" w14:textId="7A347304" w:rsidR="7E7474F3" w:rsidRDefault="7E7474F3" w:rsidP="00530FA3">
      <w:pPr>
        <w:rPr>
          <w:lang w:bidi="en-US"/>
        </w:rPr>
      </w:pPr>
    </w:p>
    <w:p w14:paraId="7CCB9DDE" w14:textId="77777777" w:rsidR="0039321B" w:rsidRDefault="0039321B" w:rsidP="0039321B">
      <w:pPr>
        <w:pStyle w:val="ListParagraph"/>
        <w:numPr>
          <w:ilvl w:val="0"/>
          <w:numId w:val="84"/>
        </w:numPr>
        <w:spacing w:after="160" w:line="259" w:lineRule="auto"/>
      </w:pPr>
      <w:r>
        <w:t>There is a recipe page where content comes from content hub, The page has all the list of recipes displayed in descending order of date. The recipes are hosted in another space (</w:t>
      </w:r>
      <w:r w:rsidRPr="00803122">
        <w:t>KCOM</w:t>
      </w:r>
      <w:r>
        <w:t>), The recipes page has filter option to display the recipes.</w:t>
      </w:r>
    </w:p>
    <w:p w14:paraId="2A745352" w14:textId="77777777" w:rsidR="0039321B" w:rsidRDefault="0039321B" w:rsidP="0039321B">
      <w:pPr>
        <w:pStyle w:val="ListParagraph"/>
        <w:numPr>
          <w:ilvl w:val="0"/>
          <w:numId w:val="84"/>
        </w:numPr>
        <w:spacing w:after="160" w:line="259" w:lineRule="auto"/>
      </w:pPr>
      <w:r>
        <w:t>There is view more button to display more recipes up to 180.</w:t>
      </w:r>
    </w:p>
    <w:p w14:paraId="7FF27166" w14:textId="12F55D9A" w:rsidR="006A7531" w:rsidRDefault="006A7531" w:rsidP="0039321B">
      <w:pPr>
        <w:pStyle w:val="ListParagraph"/>
        <w:numPr>
          <w:ilvl w:val="0"/>
          <w:numId w:val="84"/>
        </w:numPr>
        <w:spacing w:after="160" w:line="259" w:lineRule="auto"/>
      </w:pPr>
      <w:r w:rsidRPr="00846AA9">
        <w:lastRenderedPageBreak/>
        <w:t xml:space="preserve">Recipe content is </w:t>
      </w:r>
      <w:proofErr w:type="gramStart"/>
      <w:r w:rsidRPr="00846AA9">
        <w:t>same</w:t>
      </w:r>
      <w:proofErr w:type="gramEnd"/>
      <w:r w:rsidRPr="00846AA9">
        <w:t xml:space="preserve"> for Sites and Mobile Apps.</w:t>
      </w:r>
    </w:p>
    <w:p w14:paraId="4A87C36F" w14:textId="77777777" w:rsidR="00DB4C05" w:rsidRDefault="00DB4C05" w:rsidP="00530FA3">
      <w:pPr>
        <w:rPr>
          <w:lang w:bidi="en-US"/>
        </w:rPr>
      </w:pPr>
    </w:p>
    <w:p w14:paraId="349A6BA0" w14:textId="0D58B1BB" w:rsidR="1AA1E0B6" w:rsidRDefault="1AA1E0B6" w:rsidP="00DC161C">
      <w:ins w:id="926" w:author="Akhila Kodudula [External]" w:date="2024-07-10T13:58:00Z">
        <w:r>
          <w:rPr>
            <w:noProof/>
          </w:rPr>
          <w:drawing>
            <wp:inline distT="0" distB="0" distL="0" distR="0" wp14:anchorId="00E61F2E" wp14:editId="44914607">
              <wp:extent cx="5943600" cy="3190875"/>
              <wp:effectExtent l="0" t="0" r="0" b="0"/>
              <wp:docPr id="896663843" name="Picture 89666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r>
          <w:br/>
        </w:r>
      </w:ins>
    </w:p>
    <w:p w14:paraId="1A0310B0" w14:textId="38B309AE" w:rsidR="00294F4D" w:rsidRDefault="57B25962" w:rsidP="1BCA5852">
      <w:pPr>
        <w:ind w:left="2880" w:firstLine="720"/>
        <w:rPr>
          <w:ins w:id="927" w:author="Akhila Kodudula [External]" w:date="2024-07-10T13:58:00Z"/>
          <w:b/>
          <w:bCs/>
          <w:sz w:val="20"/>
          <w:szCs w:val="20"/>
          <w:u w:val="single"/>
        </w:rPr>
      </w:pPr>
      <w:r w:rsidRPr="1BCA5852">
        <w:rPr>
          <w:b/>
          <w:bCs/>
          <w:sz w:val="20"/>
          <w:szCs w:val="20"/>
          <w:u w:val="single"/>
        </w:rPr>
        <w:t>Fig:3.1.1</w:t>
      </w:r>
      <w:r w:rsidR="75C4F291" w:rsidRPr="1BCA5852">
        <w:rPr>
          <w:b/>
          <w:bCs/>
          <w:sz w:val="20"/>
          <w:szCs w:val="20"/>
          <w:u w:val="single"/>
        </w:rPr>
        <w:t>7</w:t>
      </w:r>
      <w:r w:rsidRPr="1BCA5852">
        <w:rPr>
          <w:b/>
          <w:bCs/>
          <w:sz w:val="20"/>
          <w:szCs w:val="20"/>
          <w:u w:val="single"/>
        </w:rPr>
        <w:t xml:space="preserve">: </w:t>
      </w:r>
      <w:r w:rsidR="7A0A4DC8" w:rsidRPr="1BCA5852">
        <w:rPr>
          <w:b/>
          <w:bCs/>
          <w:sz w:val="20"/>
          <w:szCs w:val="20"/>
          <w:u w:val="single"/>
        </w:rPr>
        <w:t>Recipes List</w:t>
      </w:r>
      <w:r w:rsidRPr="1BCA5852">
        <w:rPr>
          <w:b/>
          <w:bCs/>
          <w:sz w:val="20"/>
          <w:szCs w:val="20"/>
          <w:u w:val="single"/>
        </w:rPr>
        <w:t xml:space="preserve">– Content </w:t>
      </w:r>
      <w:r w:rsidR="7D92BF02" w:rsidRPr="1BCA5852">
        <w:rPr>
          <w:b/>
          <w:bCs/>
          <w:sz w:val="20"/>
          <w:szCs w:val="20"/>
          <w:u w:val="single"/>
        </w:rPr>
        <w:t>Type</w:t>
      </w:r>
    </w:p>
    <w:p w14:paraId="75B47552" w14:textId="77777777" w:rsidR="005C1F9A" w:rsidRPr="00201816" w:rsidRDefault="005C1F9A" w:rsidP="00201816">
      <w:pPr>
        <w:spacing w:after="160" w:line="259" w:lineRule="auto"/>
        <w:rPr>
          <w:b/>
          <w:bCs/>
          <w:u w:val="single"/>
        </w:rPr>
      </w:pPr>
      <w:r w:rsidRPr="00201816">
        <w:rPr>
          <w:b/>
          <w:bCs/>
          <w:u w:val="single"/>
        </w:rPr>
        <w:t>Recipe Template:</w:t>
      </w:r>
    </w:p>
    <w:p w14:paraId="2705C9DF" w14:textId="77777777" w:rsidR="005C1F9A" w:rsidRDefault="005C1F9A" w:rsidP="00201816">
      <w:pPr>
        <w:pStyle w:val="ListParagraph"/>
        <w:numPr>
          <w:ilvl w:val="0"/>
          <w:numId w:val="94"/>
        </w:numPr>
        <w:spacing w:after="160" w:line="259" w:lineRule="auto"/>
      </w:pPr>
      <w:r>
        <w:t xml:space="preserve">All the recipes content comes from Recipes Template from </w:t>
      </w:r>
      <w:proofErr w:type="spellStart"/>
      <w:r>
        <w:t>Contentful</w:t>
      </w:r>
      <w:proofErr w:type="spellEnd"/>
    </w:p>
    <w:p w14:paraId="241E25E3" w14:textId="77777777" w:rsidR="005C1F9A" w:rsidRDefault="005C1F9A" w:rsidP="00201816">
      <w:pPr>
        <w:pStyle w:val="ListParagraph"/>
        <w:numPr>
          <w:ilvl w:val="0"/>
          <w:numId w:val="94"/>
        </w:numPr>
        <w:spacing w:after="160" w:line="259" w:lineRule="auto"/>
      </w:pPr>
      <w:r>
        <w:t xml:space="preserve">Fields: Internal Name, Title, Image to display in recipe navigation, image to display in recipe detail page, Highlights, Matching Pods, ingredients, Preparation sub-title, Preparation steps, Related recipes, </w:t>
      </w:r>
      <w:proofErr w:type="gramStart"/>
      <w:r>
        <w:t>Sub Category</w:t>
      </w:r>
      <w:proofErr w:type="gramEnd"/>
      <w:r>
        <w:t>, Applicable brewer models, Authenticated users, SEO Metadata</w:t>
      </w:r>
    </w:p>
    <w:p w14:paraId="18D4A1E0" w14:textId="77777777" w:rsidR="00007816" w:rsidRDefault="00007816" w:rsidP="00007816">
      <w:pPr>
        <w:pStyle w:val="ListParagraph"/>
        <w:numPr>
          <w:ilvl w:val="0"/>
          <w:numId w:val="94"/>
        </w:numPr>
        <w:spacing w:after="160" w:line="259" w:lineRule="auto"/>
      </w:pPr>
      <w:r>
        <w:t>There are sub-templates under Recipe: Recipe&gt;Highlight, Recipe&gt;Ingredient, Recipe&gt;Preparation Step, Recipe&gt;Preparation Steps</w:t>
      </w:r>
    </w:p>
    <w:p w14:paraId="31E427B9" w14:textId="77777777" w:rsidR="00007816" w:rsidRDefault="00007816" w:rsidP="00201816">
      <w:pPr>
        <w:pStyle w:val="ListParagraph"/>
        <w:numPr>
          <w:ilvl w:val="0"/>
          <w:numId w:val="94"/>
        </w:numPr>
        <w:spacing w:after="160" w:line="259" w:lineRule="auto"/>
      </w:pPr>
    </w:p>
    <w:p w14:paraId="3904516C" w14:textId="77777777" w:rsidR="005C1F9A" w:rsidRDefault="005C1F9A" w:rsidP="4BE5926D">
      <w:pPr>
        <w:rPr>
          <w:sz w:val="20"/>
          <w:szCs w:val="20"/>
          <w:highlight w:val="cyan"/>
        </w:rPr>
      </w:pPr>
    </w:p>
    <w:p w14:paraId="32210E4B" w14:textId="51B42B2B" w:rsidR="47B77905" w:rsidRDefault="7752CC55" w:rsidP="47B77905">
      <w:r>
        <w:rPr>
          <w:noProof/>
        </w:rPr>
        <w:lastRenderedPageBreak/>
        <w:drawing>
          <wp:inline distT="0" distB="0" distL="0" distR="0" wp14:anchorId="39F12EA9" wp14:editId="45FD0E08">
            <wp:extent cx="5943600" cy="3219450"/>
            <wp:effectExtent l="0" t="0" r="0" b="0"/>
            <wp:docPr id="1933595195" name="Picture 193359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59519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br/>
      </w:r>
    </w:p>
    <w:p w14:paraId="2FDFE629" w14:textId="5A825690" w:rsidR="432F533B" w:rsidRPr="00803122" w:rsidRDefault="287D4E82" w:rsidP="00803122">
      <w:pPr>
        <w:ind w:left="2880" w:firstLine="720"/>
        <w:rPr>
          <w:b/>
          <w:bCs/>
          <w:sz w:val="20"/>
          <w:szCs w:val="20"/>
          <w:u w:val="single"/>
        </w:rPr>
      </w:pPr>
      <w:r w:rsidRPr="1BCA5852">
        <w:rPr>
          <w:b/>
          <w:bCs/>
          <w:sz w:val="20"/>
          <w:szCs w:val="20"/>
          <w:u w:val="single"/>
        </w:rPr>
        <w:t>Fig:3.1.1</w:t>
      </w:r>
      <w:r w:rsidR="3CFD1FA9" w:rsidRPr="1BCA5852">
        <w:rPr>
          <w:b/>
          <w:bCs/>
          <w:sz w:val="20"/>
          <w:szCs w:val="20"/>
          <w:u w:val="single"/>
        </w:rPr>
        <w:t>8</w:t>
      </w:r>
      <w:r w:rsidRPr="1BCA5852">
        <w:rPr>
          <w:b/>
          <w:bCs/>
          <w:sz w:val="20"/>
          <w:szCs w:val="20"/>
          <w:u w:val="single"/>
        </w:rPr>
        <w:t xml:space="preserve">: Recipes </w:t>
      </w:r>
      <w:r w:rsidR="62FA938D" w:rsidRPr="1BCA5852">
        <w:rPr>
          <w:b/>
          <w:bCs/>
          <w:sz w:val="20"/>
          <w:szCs w:val="20"/>
          <w:u w:val="single"/>
        </w:rPr>
        <w:t>Details</w:t>
      </w:r>
      <w:r w:rsidRPr="1BCA5852">
        <w:rPr>
          <w:b/>
          <w:bCs/>
          <w:sz w:val="20"/>
          <w:szCs w:val="20"/>
          <w:u w:val="single"/>
        </w:rPr>
        <w:t xml:space="preserve">– Content </w:t>
      </w:r>
      <w:r w:rsidR="033230FE" w:rsidRPr="1BCA5852">
        <w:rPr>
          <w:b/>
          <w:bCs/>
          <w:sz w:val="20"/>
          <w:szCs w:val="20"/>
          <w:u w:val="single"/>
        </w:rPr>
        <w:t>Entr</w:t>
      </w:r>
      <w:r w:rsidR="002B26F3">
        <w:rPr>
          <w:b/>
          <w:bCs/>
          <w:sz w:val="20"/>
          <w:szCs w:val="20"/>
          <w:u w:val="single"/>
        </w:rPr>
        <w:t>y</w:t>
      </w:r>
      <w:r w:rsidR="432F533B" w:rsidRPr="6E9B364F">
        <w:rPr>
          <w:lang w:bidi="en-US"/>
        </w:rPr>
        <w:t xml:space="preserve">                                                                                                                                         </w:t>
      </w:r>
    </w:p>
    <w:p w14:paraId="70FF9294" w14:textId="77777777" w:rsidR="00D07A93" w:rsidRDefault="32ADFD7B" w:rsidP="2599700D">
      <w:pPr>
        <w:rPr>
          <w:sz w:val="20"/>
          <w:szCs w:val="20"/>
        </w:rPr>
      </w:pPr>
      <w:ins w:id="928" w:author="Akhila Kodudula [External]" w:date="2024-07-10T14:06:00Z">
        <w:r>
          <w:rPr>
            <w:noProof/>
          </w:rPr>
          <w:drawing>
            <wp:inline distT="0" distB="0" distL="0" distR="0" wp14:anchorId="796E0EBF" wp14:editId="2FF430B3">
              <wp:extent cx="5943600" cy="2647950"/>
              <wp:effectExtent l="0" t="0" r="0" b="0"/>
              <wp:docPr id="577066836" name="Picture 57706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0668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ins>
    </w:p>
    <w:p w14:paraId="00B7E51B" w14:textId="5DF4511B" w:rsidR="00D07A93" w:rsidRDefault="219247F9" w:rsidP="1BCA5852">
      <w:pPr>
        <w:ind w:left="2160" w:firstLine="720"/>
        <w:rPr>
          <w:b/>
          <w:bCs/>
          <w:sz w:val="20"/>
          <w:szCs w:val="20"/>
          <w:u w:val="single"/>
        </w:rPr>
      </w:pPr>
      <w:r w:rsidRPr="1BCA5852">
        <w:rPr>
          <w:b/>
          <w:bCs/>
          <w:sz w:val="20"/>
          <w:szCs w:val="20"/>
          <w:u w:val="single"/>
        </w:rPr>
        <w:t>Fig:3.1.1</w:t>
      </w:r>
      <w:r w:rsidR="3BEFCD8C" w:rsidRPr="1BCA5852">
        <w:rPr>
          <w:b/>
          <w:bCs/>
          <w:sz w:val="20"/>
          <w:szCs w:val="20"/>
          <w:u w:val="single"/>
        </w:rPr>
        <w:t>9</w:t>
      </w:r>
      <w:r w:rsidRPr="1BCA5852">
        <w:rPr>
          <w:b/>
          <w:bCs/>
          <w:sz w:val="20"/>
          <w:szCs w:val="20"/>
          <w:u w:val="single"/>
        </w:rPr>
        <w:t>: Landing Pages List– Content Model</w:t>
      </w:r>
    </w:p>
    <w:p w14:paraId="31BC8069" w14:textId="39CEE0F9" w:rsidR="432F533B" w:rsidRPr="00F90239" w:rsidRDefault="7DA260A3" w:rsidP="00F90239">
      <w:pPr>
        <w:pStyle w:val="ListParagraph"/>
        <w:numPr>
          <w:ilvl w:val="0"/>
          <w:numId w:val="97"/>
        </w:numPr>
        <w:rPr>
          <w:sz w:val="20"/>
          <w:szCs w:val="20"/>
        </w:rPr>
      </w:pPr>
      <w:r w:rsidRPr="00F90239">
        <w:rPr>
          <w:sz w:val="20"/>
          <w:szCs w:val="20"/>
        </w:rPr>
        <w:t xml:space="preserve">Under this landing page we have many </w:t>
      </w:r>
      <w:r w:rsidR="3AC89B85" w:rsidRPr="00F90239">
        <w:rPr>
          <w:sz w:val="20"/>
          <w:szCs w:val="20"/>
        </w:rPr>
        <w:t xml:space="preserve">important pages such as Lucky brew landing page, Mobile App Home Page, Mobile App Keurig Perks </w:t>
      </w:r>
      <w:r w:rsidR="5BC6C066" w:rsidRPr="00F90239">
        <w:rPr>
          <w:sz w:val="20"/>
          <w:szCs w:val="20"/>
        </w:rPr>
        <w:t>Page and many more.</w:t>
      </w:r>
    </w:p>
    <w:p w14:paraId="09DE910D" w14:textId="4BC773DE" w:rsidR="00530FA3" w:rsidRDefault="00530FA3" w:rsidP="2599700D">
      <w:pPr>
        <w:rPr>
          <w:sz w:val="20"/>
          <w:szCs w:val="20"/>
          <w:highlight w:val="cyan"/>
        </w:rPr>
      </w:pPr>
    </w:p>
    <w:p w14:paraId="3DB4E21E" w14:textId="0D47A0CF" w:rsidR="00530FA3" w:rsidRDefault="00530FA3" w:rsidP="2599700D">
      <w:pPr>
        <w:rPr>
          <w:sz w:val="20"/>
          <w:szCs w:val="20"/>
          <w:highlight w:val="cyan"/>
        </w:rPr>
      </w:pPr>
    </w:p>
    <w:p w14:paraId="558B6D27" w14:textId="71188ABA" w:rsidR="00530FA3" w:rsidRDefault="5D8702DE" w:rsidP="00530FA3">
      <w:pPr>
        <w:pStyle w:val="Style2"/>
        <w:spacing w:before="0"/>
        <w:ind w:left="-86" w:hanging="274"/>
        <w:rPr>
          <w:rFonts w:asciiTheme="minorHAnsi" w:hAnsiTheme="minorHAnsi" w:cstheme="minorBidi"/>
          <w:lang w:bidi="en-US"/>
        </w:rPr>
      </w:pPr>
      <w:bookmarkStart w:id="929" w:name="_Toc172216374"/>
      <w:r w:rsidRPr="1BCA5852">
        <w:rPr>
          <w:rFonts w:asciiTheme="minorHAnsi" w:hAnsiTheme="minorHAnsi" w:cstheme="minorBidi"/>
          <w:lang w:bidi="en-US"/>
        </w:rPr>
        <w:lastRenderedPageBreak/>
        <w:t>Mobile App Home Page</w:t>
      </w:r>
      <w:bookmarkEnd w:id="929"/>
    </w:p>
    <w:p w14:paraId="5EEFEA85" w14:textId="77777777" w:rsidR="00F90239" w:rsidRDefault="00F90239" w:rsidP="1BCA5852">
      <w:pPr>
        <w:rPr>
          <w:b/>
          <w:bCs/>
          <w:sz w:val="20"/>
          <w:szCs w:val="20"/>
          <w:u w:val="single"/>
        </w:rPr>
      </w:pPr>
    </w:p>
    <w:p w14:paraId="6382123B" w14:textId="10024D42" w:rsidR="008F0643" w:rsidRPr="008F0643" w:rsidRDefault="008F0643" w:rsidP="008F0643">
      <w:pPr>
        <w:pStyle w:val="ListParagraph"/>
        <w:numPr>
          <w:ilvl w:val="0"/>
          <w:numId w:val="97"/>
        </w:numPr>
        <w:rPr>
          <w:b/>
          <w:bCs/>
          <w:sz w:val="20"/>
          <w:szCs w:val="20"/>
          <w:u w:val="single"/>
        </w:rPr>
      </w:pPr>
      <w:r>
        <w:t>There are many landing pages required by mobile app including home page, Keurig perks page, Lucky brew page</w:t>
      </w:r>
    </w:p>
    <w:p w14:paraId="7E9B9C0A" w14:textId="77777777" w:rsidR="00595DBE" w:rsidRDefault="00595DBE" w:rsidP="1BCA5852">
      <w:pPr>
        <w:rPr>
          <w:b/>
          <w:bCs/>
          <w:sz w:val="20"/>
          <w:szCs w:val="20"/>
          <w:u w:val="single"/>
        </w:rPr>
      </w:pPr>
    </w:p>
    <w:p w14:paraId="2636FE8A" w14:textId="77777777" w:rsidR="00595DBE" w:rsidRDefault="36C4F6DD" w:rsidP="1BCA5852">
      <w:pPr>
        <w:rPr>
          <w:b/>
          <w:bCs/>
          <w:sz w:val="20"/>
          <w:szCs w:val="20"/>
          <w:u w:val="single"/>
        </w:rPr>
      </w:pPr>
      <w:r>
        <w:rPr>
          <w:noProof/>
        </w:rPr>
        <w:drawing>
          <wp:inline distT="0" distB="0" distL="0" distR="0" wp14:anchorId="79DA30A5" wp14:editId="5899470C">
            <wp:extent cx="2733675" cy="5934076"/>
            <wp:effectExtent l="0" t="0" r="0" b="0"/>
            <wp:docPr id="205744878" name="Picture 20574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733675" cy="5934076"/>
                    </a:xfrm>
                    <a:prstGeom prst="rect">
                      <a:avLst/>
                    </a:prstGeom>
                  </pic:spPr>
                </pic:pic>
              </a:graphicData>
            </a:graphic>
          </wp:inline>
        </w:drawing>
      </w:r>
      <w:r w:rsidR="00530FA3">
        <w:br/>
      </w:r>
    </w:p>
    <w:p w14:paraId="0FF0CAE4" w14:textId="0F7F6AF5" w:rsidR="00530FA3" w:rsidRDefault="1D1025D3" w:rsidP="1BCA5852">
      <w:pPr>
        <w:rPr>
          <w:b/>
          <w:bCs/>
          <w:sz w:val="20"/>
          <w:szCs w:val="20"/>
          <w:u w:val="single"/>
        </w:rPr>
      </w:pPr>
      <w:r w:rsidRPr="1BCA5852">
        <w:rPr>
          <w:b/>
          <w:bCs/>
          <w:sz w:val="20"/>
          <w:szCs w:val="20"/>
          <w:u w:val="single"/>
        </w:rPr>
        <w:t>Fig:3.1.</w:t>
      </w:r>
      <w:r w:rsidR="2D00457C" w:rsidRPr="1BCA5852">
        <w:rPr>
          <w:b/>
          <w:bCs/>
          <w:sz w:val="20"/>
          <w:szCs w:val="20"/>
          <w:u w:val="single"/>
        </w:rPr>
        <w:t>20</w:t>
      </w:r>
      <w:r w:rsidRPr="1BCA5852">
        <w:rPr>
          <w:b/>
          <w:bCs/>
          <w:sz w:val="20"/>
          <w:szCs w:val="20"/>
          <w:u w:val="single"/>
        </w:rPr>
        <w:t>: Mobile App Home Page</w:t>
      </w:r>
    </w:p>
    <w:p w14:paraId="0A99B81A" w14:textId="54FDB823" w:rsidR="0088087D" w:rsidRDefault="0088087D">
      <w:pPr>
        <w:rPr>
          <w:b/>
          <w:bCs/>
          <w:sz w:val="20"/>
          <w:szCs w:val="20"/>
          <w:u w:val="single"/>
        </w:rPr>
      </w:pPr>
      <w:r>
        <w:rPr>
          <w:b/>
          <w:bCs/>
          <w:sz w:val="20"/>
          <w:szCs w:val="20"/>
          <w:u w:val="single"/>
        </w:rPr>
        <w:br w:type="page"/>
      </w:r>
    </w:p>
    <w:p w14:paraId="248DEE75" w14:textId="77777777" w:rsidR="00595DBE" w:rsidRDefault="00595DBE" w:rsidP="1BCA5852">
      <w:pPr>
        <w:rPr>
          <w:b/>
          <w:bCs/>
          <w:sz w:val="20"/>
          <w:szCs w:val="20"/>
          <w:u w:val="single"/>
        </w:rPr>
      </w:pPr>
    </w:p>
    <w:p w14:paraId="01D4EB5E" w14:textId="77777777" w:rsidR="0008220D" w:rsidRPr="0008220D" w:rsidRDefault="0008220D" w:rsidP="0008220D">
      <w:pPr>
        <w:spacing w:after="160" w:line="259" w:lineRule="auto"/>
        <w:rPr>
          <w:b/>
          <w:bCs/>
          <w:u w:val="single"/>
        </w:rPr>
      </w:pPr>
      <w:r w:rsidRPr="0008220D">
        <w:rPr>
          <w:b/>
          <w:bCs/>
          <w:u w:val="single"/>
        </w:rPr>
        <w:t>Mobile App Home Page Template:</w:t>
      </w:r>
    </w:p>
    <w:p w14:paraId="60562F4B" w14:textId="77777777" w:rsidR="0008220D" w:rsidRDefault="0008220D" w:rsidP="0008220D">
      <w:pPr>
        <w:pStyle w:val="ListParagraph"/>
        <w:numPr>
          <w:ilvl w:val="0"/>
          <w:numId w:val="94"/>
        </w:numPr>
        <w:spacing w:after="160" w:line="259" w:lineRule="auto"/>
      </w:pPr>
      <w:r>
        <w:t>Fields: Internal Name, Banner, Content (list of contents)</w:t>
      </w:r>
    </w:p>
    <w:p w14:paraId="041DAD6E" w14:textId="6561284A" w:rsidR="0088087D" w:rsidRPr="00FF1BB3" w:rsidRDefault="0008220D" w:rsidP="0008220D">
      <w:pPr>
        <w:pStyle w:val="ListParagraph"/>
        <w:numPr>
          <w:ilvl w:val="0"/>
          <w:numId w:val="94"/>
        </w:numPr>
        <w:spacing w:after="160" w:line="259" w:lineRule="auto"/>
        <w:rPr>
          <w:b/>
          <w:bCs/>
          <w:sz w:val="20"/>
          <w:szCs w:val="20"/>
          <w:u w:val="single"/>
        </w:rPr>
      </w:pPr>
      <w:r>
        <w:t>Tags</w:t>
      </w:r>
    </w:p>
    <w:p w14:paraId="2FB340D1" w14:textId="77777777" w:rsidR="00FF1BB3" w:rsidRDefault="00FF1BB3" w:rsidP="00FF1BB3">
      <w:pPr>
        <w:pStyle w:val="ListParagraph"/>
        <w:spacing w:after="160" w:line="259" w:lineRule="auto"/>
        <w:rPr>
          <w:b/>
          <w:bCs/>
          <w:sz w:val="20"/>
          <w:szCs w:val="20"/>
          <w:u w:val="single"/>
        </w:rPr>
      </w:pPr>
    </w:p>
    <w:p w14:paraId="7737D504" w14:textId="77777777" w:rsidR="000D30C3" w:rsidRDefault="66D30934">
      <w:pPr>
        <w:rPr>
          <w:sz w:val="20"/>
          <w:szCs w:val="20"/>
        </w:rPr>
      </w:pPr>
      <w:ins w:id="930" w:author="Akhila Kodudula [External]" w:date="2024-07-10T14:10:00Z">
        <w:r>
          <w:rPr>
            <w:noProof/>
          </w:rPr>
          <w:drawing>
            <wp:inline distT="0" distB="0" distL="0" distR="0" wp14:anchorId="7A4600DF" wp14:editId="29294977">
              <wp:extent cx="5943600" cy="3276600"/>
              <wp:effectExtent l="0" t="0" r="0" b="0"/>
              <wp:docPr id="818342925" name="Picture 81834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r w:rsidR="3BA8CF02">
          <w:br/>
        </w:r>
      </w:ins>
    </w:p>
    <w:p w14:paraId="3142D806" w14:textId="021ECB7E" w:rsidR="000D30C3" w:rsidRDefault="76024C01" w:rsidP="1BCA5852">
      <w:pPr>
        <w:ind w:left="2160" w:firstLine="720"/>
        <w:rPr>
          <w:b/>
          <w:bCs/>
          <w:sz w:val="20"/>
          <w:szCs w:val="20"/>
          <w:u w:val="single"/>
        </w:rPr>
      </w:pPr>
      <w:r w:rsidRPr="1BCA5852">
        <w:rPr>
          <w:b/>
          <w:bCs/>
          <w:sz w:val="20"/>
          <w:szCs w:val="20"/>
          <w:u w:val="single"/>
        </w:rPr>
        <w:t>Fig:3.1.</w:t>
      </w:r>
      <w:r w:rsidR="557A2E1E" w:rsidRPr="1BCA5852">
        <w:rPr>
          <w:b/>
          <w:bCs/>
          <w:sz w:val="20"/>
          <w:szCs w:val="20"/>
          <w:u w:val="single"/>
        </w:rPr>
        <w:t>2</w:t>
      </w:r>
      <w:r w:rsidR="3D92D049" w:rsidRPr="1BCA5852">
        <w:rPr>
          <w:b/>
          <w:bCs/>
          <w:sz w:val="20"/>
          <w:szCs w:val="20"/>
          <w:u w:val="single"/>
        </w:rPr>
        <w:t>1</w:t>
      </w:r>
      <w:r w:rsidRPr="1BCA5852">
        <w:rPr>
          <w:b/>
          <w:bCs/>
          <w:sz w:val="20"/>
          <w:szCs w:val="20"/>
          <w:u w:val="single"/>
        </w:rPr>
        <w:t xml:space="preserve">: </w:t>
      </w:r>
      <w:r w:rsidR="0100A4C6" w:rsidRPr="1BCA5852">
        <w:rPr>
          <w:b/>
          <w:bCs/>
          <w:sz w:val="20"/>
          <w:szCs w:val="20"/>
          <w:u w:val="single"/>
        </w:rPr>
        <w:t xml:space="preserve">Mobile App Home Page </w:t>
      </w:r>
      <w:r w:rsidRPr="1BCA5852">
        <w:rPr>
          <w:b/>
          <w:bCs/>
          <w:sz w:val="20"/>
          <w:szCs w:val="20"/>
          <w:u w:val="single"/>
        </w:rPr>
        <w:t xml:space="preserve">– Content </w:t>
      </w:r>
      <w:r w:rsidR="2EFEF4DE" w:rsidRPr="1BCA5852">
        <w:rPr>
          <w:b/>
          <w:bCs/>
          <w:sz w:val="20"/>
          <w:szCs w:val="20"/>
          <w:u w:val="single"/>
        </w:rPr>
        <w:t>Entry</w:t>
      </w:r>
    </w:p>
    <w:p w14:paraId="0F36A28D" w14:textId="62D038AF" w:rsidR="6B88D931" w:rsidRDefault="6B88D931" w:rsidP="1BCA5852">
      <w:pPr>
        <w:rPr>
          <w:b/>
          <w:bCs/>
          <w:sz w:val="20"/>
          <w:szCs w:val="20"/>
          <w:u w:val="single"/>
        </w:rPr>
      </w:pPr>
      <w:r>
        <w:rPr>
          <w:noProof/>
        </w:rPr>
        <w:drawing>
          <wp:inline distT="0" distB="0" distL="0" distR="0" wp14:anchorId="2256C593" wp14:editId="53B02FDE">
            <wp:extent cx="6286500" cy="2724150"/>
            <wp:effectExtent l="0" t="0" r="0" b="0"/>
            <wp:docPr id="1252763584" name="Picture 12527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86500" cy="2724150"/>
                    </a:xfrm>
                    <a:prstGeom prst="rect">
                      <a:avLst/>
                    </a:prstGeom>
                  </pic:spPr>
                </pic:pic>
              </a:graphicData>
            </a:graphic>
          </wp:inline>
        </w:drawing>
      </w:r>
      <w:r>
        <w:tab/>
      </w:r>
      <w:r>
        <w:tab/>
      </w:r>
      <w:r>
        <w:tab/>
      </w:r>
      <w:r>
        <w:tab/>
      </w:r>
      <w:r w:rsidRPr="1BCA5852">
        <w:rPr>
          <w:b/>
          <w:bCs/>
          <w:sz w:val="20"/>
          <w:szCs w:val="20"/>
          <w:u w:val="single"/>
        </w:rPr>
        <w:t>Fig:3.1.</w:t>
      </w:r>
      <w:r w:rsidR="5B50658A" w:rsidRPr="1BCA5852">
        <w:rPr>
          <w:b/>
          <w:bCs/>
          <w:sz w:val="20"/>
          <w:szCs w:val="20"/>
          <w:u w:val="single"/>
        </w:rPr>
        <w:t>2</w:t>
      </w:r>
      <w:r w:rsidR="634532C3" w:rsidRPr="1BCA5852">
        <w:rPr>
          <w:b/>
          <w:bCs/>
          <w:sz w:val="20"/>
          <w:szCs w:val="20"/>
          <w:u w:val="single"/>
        </w:rPr>
        <w:t>2</w:t>
      </w:r>
      <w:r w:rsidRPr="1BCA5852">
        <w:rPr>
          <w:b/>
          <w:bCs/>
          <w:sz w:val="20"/>
          <w:szCs w:val="20"/>
          <w:u w:val="single"/>
        </w:rPr>
        <w:t xml:space="preserve">: </w:t>
      </w:r>
      <w:r w:rsidR="37209851" w:rsidRPr="1BCA5852">
        <w:rPr>
          <w:b/>
          <w:bCs/>
          <w:sz w:val="20"/>
          <w:szCs w:val="20"/>
          <w:u w:val="single"/>
        </w:rPr>
        <w:t>Feature Recipe Landing Page</w:t>
      </w:r>
      <w:r w:rsidRPr="1BCA5852">
        <w:rPr>
          <w:b/>
          <w:bCs/>
          <w:sz w:val="20"/>
          <w:szCs w:val="20"/>
          <w:u w:val="single"/>
        </w:rPr>
        <w:t xml:space="preserve"> – Content </w:t>
      </w:r>
      <w:r w:rsidR="73B92BF2" w:rsidRPr="1BCA5852">
        <w:rPr>
          <w:b/>
          <w:bCs/>
          <w:sz w:val="20"/>
          <w:szCs w:val="20"/>
          <w:u w:val="single"/>
        </w:rPr>
        <w:t>Entry</w:t>
      </w:r>
    </w:p>
    <w:p w14:paraId="6C5342F4" w14:textId="46C6AED9" w:rsidR="1BCA5852" w:rsidRDefault="1BCA5852" w:rsidP="1BCA5852">
      <w:pPr>
        <w:rPr>
          <w:b/>
          <w:bCs/>
          <w:sz w:val="20"/>
          <w:szCs w:val="20"/>
          <w:u w:val="single"/>
        </w:rPr>
      </w:pPr>
    </w:p>
    <w:p w14:paraId="46E12CFE" w14:textId="78845E47" w:rsidR="6B88D931" w:rsidRDefault="6B88D931" w:rsidP="1BCA5852">
      <w:pPr>
        <w:rPr>
          <w:b/>
          <w:bCs/>
          <w:sz w:val="20"/>
          <w:szCs w:val="20"/>
          <w:u w:val="single"/>
        </w:rPr>
      </w:pPr>
      <w:r>
        <w:rPr>
          <w:noProof/>
        </w:rPr>
        <w:drawing>
          <wp:inline distT="0" distB="0" distL="0" distR="0" wp14:anchorId="7386D34D" wp14:editId="0E01C559">
            <wp:extent cx="2133600" cy="4619626"/>
            <wp:effectExtent l="0" t="0" r="0" b="0"/>
            <wp:docPr id="480450933" name="Picture 48045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133600" cy="4619626"/>
                    </a:xfrm>
                    <a:prstGeom prst="rect">
                      <a:avLst/>
                    </a:prstGeom>
                  </pic:spPr>
                </pic:pic>
              </a:graphicData>
            </a:graphic>
          </wp:inline>
        </w:drawing>
      </w:r>
      <w:r>
        <w:br/>
      </w:r>
      <w:r w:rsidRPr="1BCA5852">
        <w:rPr>
          <w:b/>
          <w:bCs/>
          <w:sz w:val="20"/>
          <w:szCs w:val="20"/>
          <w:u w:val="single"/>
        </w:rPr>
        <w:t>Fig:3.1.</w:t>
      </w:r>
      <w:r w:rsidR="27C35AC6" w:rsidRPr="1BCA5852">
        <w:rPr>
          <w:b/>
          <w:bCs/>
          <w:sz w:val="20"/>
          <w:szCs w:val="20"/>
          <w:u w:val="single"/>
        </w:rPr>
        <w:t>2</w:t>
      </w:r>
      <w:r w:rsidR="2212D945" w:rsidRPr="1BCA5852">
        <w:rPr>
          <w:b/>
          <w:bCs/>
          <w:sz w:val="20"/>
          <w:szCs w:val="20"/>
          <w:u w:val="single"/>
        </w:rPr>
        <w:t>3</w:t>
      </w:r>
      <w:r w:rsidRPr="1BCA5852">
        <w:rPr>
          <w:b/>
          <w:bCs/>
          <w:sz w:val="20"/>
          <w:szCs w:val="20"/>
          <w:u w:val="single"/>
        </w:rPr>
        <w:t>: Feature Reci</w:t>
      </w:r>
      <w:r w:rsidR="53C1BD1F" w:rsidRPr="1BCA5852">
        <w:rPr>
          <w:b/>
          <w:bCs/>
          <w:sz w:val="20"/>
          <w:szCs w:val="20"/>
          <w:u w:val="single"/>
        </w:rPr>
        <w:t>pe Landing Page</w:t>
      </w:r>
    </w:p>
    <w:p w14:paraId="51B3E09A" w14:textId="77777777" w:rsidR="00DC34F9" w:rsidRDefault="00DC34F9" w:rsidP="00DC34F9">
      <w:pPr>
        <w:spacing w:after="160" w:line="259" w:lineRule="auto"/>
      </w:pPr>
      <w:r w:rsidRPr="00FF1BB3">
        <w:rPr>
          <w:b/>
          <w:bCs/>
          <w:u w:val="single"/>
        </w:rPr>
        <w:t>Mobile App Keurig Perks Page Template:</w:t>
      </w:r>
    </w:p>
    <w:p w14:paraId="7CBC65C2" w14:textId="77777777" w:rsidR="00DC34F9" w:rsidRDefault="00DC34F9" w:rsidP="00DC34F9">
      <w:pPr>
        <w:pStyle w:val="ListParagraph"/>
        <w:numPr>
          <w:ilvl w:val="0"/>
          <w:numId w:val="94"/>
        </w:numPr>
        <w:spacing w:after="160" w:line="259" w:lineRule="auto"/>
      </w:pPr>
      <w:r>
        <w:t>Fields: Internal Name, Banner, Content (list of contents)</w:t>
      </w:r>
    </w:p>
    <w:p w14:paraId="6298C04E" w14:textId="77777777" w:rsidR="00DC34F9" w:rsidRDefault="00DC34F9" w:rsidP="00DC34F9">
      <w:pPr>
        <w:pStyle w:val="ListParagraph"/>
        <w:numPr>
          <w:ilvl w:val="0"/>
          <w:numId w:val="94"/>
        </w:numPr>
        <w:spacing w:after="160" w:line="259" w:lineRule="auto"/>
      </w:pPr>
      <w:r>
        <w:t>The plan is to convert all the mobile app pages with control driven content instead of hard coding the content</w:t>
      </w:r>
    </w:p>
    <w:p w14:paraId="21B03F67" w14:textId="4559854C" w:rsidR="2599700D" w:rsidRDefault="33F72B1D" w:rsidP="631DC8FE">
      <w:pPr>
        <w:pStyle w:val="Style2"/>
        <w:shd w:val="clear" w:color="auto" w:fill="FFFFFF" w:themeFill="background1"/>
        <w:spacing w:before="220" w:after="220"/>
        <w:rPr>
          <w:del w:id="931" w:author="Unknown"/>
          <w:rFonts w:asciiTheme="minorHAnsi" w:hAnsiTheme="minorHAnsi" w:cstheme="minorBidi"/>
          <w:lang w:bidi="en-US"/>
        </w:rPr>
      </w:pPr>
      <w:r w:rsidRPr="631DC8FE">
        <w:rPr>
          <w:rFonts w:asciiTheme="minorHAnsi" w:hAnsiTheme="minorHAnsi" w:cstheme="minorBidi"/>
          <w:lang w:bidi="en-US"/>
        </w:rPr>
        <w:lastRenderedPageBreak/>
        <w:t xml:space="preserve">                                                                                                              </w:t>
      </w:r>
    </w:p>
    <w:p w14:paraId="7367F833" w14:textId="5BC99004" w:rsidR="6BC268BB" w:rsidRDefault="69180A9F" w:rsidP="6BC268BB">
      <w:r>
        <w:rPr>
          <w:noProof/>
        </w:rPr>
        <w:drawing>
          <wp:inline distT="0" distB="0" distL="0" distR="0" wp14:anchorId="1B52D99C" wp14:editId="0CF95AC0">
            <wp:extent cx="5943600" cy="3200400"/>
            <wp:effectExtent l="0" t="0" r="0" b="0"/>
            <wp:docPr id="90318779" name="Picture 9031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r w:rsidR="6BC268BB">
        <w:br/>
      </w:r>
    </w:p>
    <w:p w14:paraId="716C67F0" w14:textId="44F44C9D" w:rsidR="00A555F3" w:rsidRDefault="0100A4C6" w:rsidP="1BCA5852">
      <w:pPr>
        <w:ind w:left="2160" w:firstLine="720"/>
        <w:rPr>
          <w:b/>
          <w:bCs/>
          <w:sz w:val="20"/>
          <w:szCs w:val="20"/>
          <w:u w:val="single"/>
        </w:rPr>
      </w:pPr>
      <w:r w:rsidRPr="1BCA5852">
        <w:rPr>
          <w:b/>
          <w:bCs/>
          <w:sz w:val="20"/>
          <w:szCs w:val="20"/>
          <w:u w:val="single"/>
        </w:rPr>
        <w:t>Fig:3.1.</w:t>
      </w:r>
      <w:r w:rsidR="248F334C" w:rsidRPr="1BCA5852">
        <w:rPr>
          <w:b/>
          <w:bCs/>
          <w:sz w:val="20"/>
          <w:szCs w:val="20"/>
          <w:u w:val="single"/>
        </w:rPr>
        <w:t>2</w:t>
      </w:r>
      <w:r w:rsidR="3ECAB5E2" w:rsidRPr="1BCA5852">
        <w:rPr>
          <w:b/>
          <w:bCs/>
          <w:sz w:val="20"/>
          <w:szCs w:val="20"/>
          <w:u w:val="single"/>
        </w:rPr>
        <w:t>4</w:t>
      </w:r>
      <w:r w:rsidRPr="1BCA5852">
        <w:rPr>
          <w:b/>
          <w:bCs/>
          <w:sz w:val="20"/>
          <w:szCs w:val="20"/>
          <w:u w:val="single"/>
        </w:rPr>
        <w:t xml:space="preserve">: </w:t>
      </w:r>
      <w:r w:rsidR="1AA27A1F" w:rsidRPr="1BCA5852">
        <w:rPr>
          <w:b/>
          <w:bCs/>
          <w:sz w:val="20"/>
          <w:szCs w:val="20"/>
          <w:u w:val="single"/>
        </w:rPr>
        <w:t xml:space="preserve">Mobile App Keurig Pers Page </w:t>
      </w:r>
      <w:r w:rsidRPr="1BCA5852">
        <w:rPr>
          <w:b/>
          <w:bCs/>
          <w:sz w:val="20"/>
          <w:szCs w:val="20"/>
          <w:u w:val="single"/>
        </w:rPr>
        <w:t xml:space="preserve">– Content </w:t>
      </w:r>
      <w:r w:rsidR="33DF01F7" w:rsidRPr="1BCA5852">
        <w:rPr>
          <w:b/>
          <w:bCs/>
          <w:sz w:val="20"/>
          <w:szCs w:val="20"/>
          <w:u w:val="single"/>
        </w:rPr>
        <w:t>Entry</w:t>
      </w:r>
    </w:p>
    <w:p w14:paraId="48F4593D" w14:textId="7FE8C5BC" w:rsidR="005904ED" w:rsidRDefault="005904ED" w:rsidP="411AB76C">
      <w:pPr>
        <w:rPr>
          <w:sz w:val="20"/>
          <w:szCs w:val="20"/>
        </w:rPr>
      </w:pPr>
      <w:r w:rsidRPr="005904ED">
        <w:rPr>
          <w:b/>
          <w:bCs/>
          <w:u w:val="single"/>
        </w:rPr>
        <w:t xml:space="preserve">Lucky Brew </w:t>
      </w:r>
      <w:r w:rsidR="009A24D5" w:rsidRPr="005904ED">
        <w:rPr>
          <w:b/>
          <w:bCs/>
          <w:u w:val="single"/>
        </w:rPr>
        <w:t>L</w:t>
      </w:r>
      <w:r w:rsidR="69180A9F" w:rsidRPr="005904ED">
        <w:rPr>
          <w:b/>
          <w:bCs/>
          <w:u w:val="single"/>
        </w:rPr>
        <w:t>anding page</w:t>
      </w:r>
      <w:r w:rsidR="009A24D5">
        <w:rPr>
          <w:sz w:val="20"/>
          <w:szCs w:val="20"/>
        </w:rPr>
        <w:t>:</w:t>
      </w:r>
      <w:r w:rsidR="6E1BCE9D" w:rsidRPr="00530FA3">
        <w:rPr>
          <w:sz w:val="20"/>
          <w:szCs w:val="20"/>
        </w:rPr>
        <w:t xml:space="preserve"> </w:t>
      </w:r>
    </w:p>
    <w:p w14:paraId="02D57E10" w14:textId="186A8170" w:rsidR="69180A9F" w:rsidRPr="00530FA3" w:rsidRDefault="00727E5D" w:rsidP="411AB76C">
      <w:pPr>
        <w:rPr>
          <w:del w:id="932" w:author="Akhila Kodudula [External]" w:date="2024-07-11T03:00:00Z" w16du:dateUtc="2024-07-11T03:00:45Z"/>
          <w:sz w:val="20"/>
          <w:szCs w:val="20"/>
        </w:rPr>
      </w:pPr>
      <w:r>
        <w:rPr>
          <w:sz w:val="20"/>
          <w:szCs w:val="20"/>
        </w:rPr>
        <w:t>C</w:t>
      </w:r>
      <w:r w:rsidR="69180A9F" w:rsidRPr="00530FA3">
        <w:rPr>
          <w:sz w:val="20"/>
          <w:szCs w:val="20"/>
        </w:rPr>
        <w:t xml:space="preserve">ontent related to Keurig perks terms, </w:t>
      </w:r>
      <w:proofErr w:type="spellStart"/>
      <w:r w:rsidR="69180A9F" w:rsidRPr="00530FA3">
        <w:rPr>
          <w:sz w:val="20"/>
          <w:szCs w:val="20"/>
        </w:rPr>
        <w:t>keurig</w:t>
      </w:r>
      <w:proofErr w:type="spellEnd"/>
      <w:r w:rsidR="69180A9F" w:rsidRPr="00530FA3">
        <w:rPr>
          <w:sz w:val="20"/>
          <w:szCs w:val="20"/>
        </w:rPr>
        <w:t xml:space="preserve"> perks signup and </w:t>
      </w:r>
      <w:proofErr w:type="spellStart"/>
      <w:r w:rsidR="69180A9F" w:rsidRPr="00530FA3">
        <w:rPr>
          <w:sz w:val="20"/>
          <w:szCs w:val="20"/>
        </w:rPr>
        <w:t>benefits</w:t>
      </w:r>
      <w:del w:id="933" w:author="Akhila Kodudula [External]" w:date="2024-07-11T03:00:00Z">
        <w:r w:rsidR="69180A9F" w:rsidRPr="00530FA3" w:rsidDel="69180A9F">
          <w:rPr>
            <w:sz w:val="20"/>
            <w:szCs w:val="20"/>
          </w:rPr>
          <w:delText>.</w:delText>
        </w:r>
      </w:del>
    </w:p>
    <w:p w14:paraId="75BFC997" w14:textId="2EC97508" w:rsidR="34CDA41A" w:rsidRDefault="34CDA41A" w:rsidP="411AB76C">
      <w:pPr>
        <w:rPr>
          <w:del w:id="934" w:author="Akhila Kodudula [External]" w:date="2024-07-11T03:00:00Z" w16du:dateUtc="2024-07-11T03:00:43Z"/>
        </w:rPr>
      </w:pPr>
      <w:r>
        <w:t>Lucky</w:t>
      </w:r>
      <w:proofErr w:type="spellEnd"/>
      <w:r>
        <w:t xml:space="preserve"> Brew Landing Page</w:t>
      </w:r>
    </w:p>
    <w:p w14:paraId="666EC23F" w14:textId="68A66670" w:rsidR="34CDA41A" w:rsidRDefault="34CDA41A" w:rsidP="411AB76C">
      <w:pPr>
        <w:rPr>
          <w:sz w:val="20"/>
          <w:szCs w:val="20"/>
        </w:rPr>
      </w:pPr>
      <w:r>
        <w:rPr>
          <w:noProof/>
        </w:rPr>
        <w:drawing>
          <wp:inline distT="0" distB="0" distL="0" distR="0" wp14:anchorId="3D026E23" wp14:editId="0405202E">
            <wp:extent cx="6286500" cy="2628900"/>
            <wp:effectExtent l="0" t="0" r="0" b="0"/>
            <wp:docPr id="30593162" name="Picture 3059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86500" cy="2628900"/>
                    </a:xfrm>
                    <a:prstGeom prst="rect">
                      <a:avLst/>
                    </a:prstGeom>
                  </pic:spPr>
                </pic:pic>
              </a:graphicData>
            </a:graphic>
          </wp:inline>
        </w:drawing>
      </w:r>
    </w:p>
    <w:p w14:paraId="51CF20D0" w14:textId="77777777" w:rsidR="000234CD" w:rsidRDefault="000234CD" w:rsidP="411AB76C">
      <w:pPr>
        <w:rPr>
          <w:sz w:val="20"/>
          <w:szCs w:val="20"/>
        </w:rPr>
      </w:pPr>
    </w:p>
    <w:p w14:paraId="0AC47ED3" w14:textId="4563A65A" w:rsidR="000234CD" w:rsidRDefault="1AA27A1F" w:rsidP="1BCA5852">
      <w:pPr>
        <w:ind w:left="2160" w:firstLine="720"/>
        <w:rPr>
          <w:b/>
          <w:bCs/>
          <w:sz w:val="20"/>
          <w:szCs w:val="20"/>
          <w:u w:val="single"/>
        </w:rPr>
      </w:pPr>
      <w:r w:rsidRPr="1BCA5852">
        <w:rPr>
          <w:b/>
          <w:bCs/>
          <w:sz w:val="20"/>
          <w:szCs w:val="20"/>
          <w:u w:val="single"/>
        </w:rPr>
        <w:t>Fig:3.1.</w:t>
      </w:r>
      <w:r w:rsidR="0881B9BF" w:rsidRPr="1BCA5852">
        <w:rPr>
          <w:b/>
          <w:bCs/>
          <w:sz w:val="20"/>
          <w:szCs w:val="20"/>
          <w:u w:val="single"/>
        </w:rPr>
        <w:t>2</w:t>
      </w:r>
      <w:r w:rsidR="40160691" w:rsidRPr="1BCA5852">
        <w:rPr>
          <w:b/>
          <w:bCs/>
          <w:sz w:val="20"/>
          <w:szCs w:val="20"/>
          <w:u w:val="single"/>
        </w:rPr>
        <w:t>5</w:t>
      </w:r>
      <w:r w:rsidRPr="1BCA5852">
        <w:rPr>
          <w:b/>
          <w:bCs/>
          <w:sz w:val="20"/>
          <w:szCs w:val="20"/>
          <w:u w:val="single"/>
        </w:rPr>
        <w:t xml:space="preserve">: </w:t>
      </w:r>
      <w:r w:rsidR="0E56422A" w:rsidRPr="1BCA5852">
        <w:rPr>
          <w:b/>
          <w:bCs/>
          <w:sz w:val="20"/>
          <w:szCs w:val="20"/>
          <w:u w:val="single"/>
        </w:rPr>
        <w:t>Lucky Brew Landing</w:t>
      </w:r>
      <w:r w:rsidRPr="1BCA5852">
        <w:rPr>
          <w:b/>
          <w:bCs/>
          <w:sz w:val="20"/>
          <w:szCs w:val="20"/>
          <w:u w:val="single"/>
        </w:rPr>
        <w:t xml:space="preserve"> Page – Content </w:t>
      </w:r>
      <w:r w:rsidR="4623B0A6" w:rsidRPr="1BCA5852">
        <w:rPr>
          <w:b/>
          <w:bCs/>
          <w:sz w:val="20"/>
          <w:szCs w:val="20"/>
          <w:u w:val="single"/>
        </w:rPr>
        <w:t>Entry</w:t>
      </w:r>
    </w:p>
    <w:p w14:paraId="11431F90" w14:textId="323E618A" w:rsidR="00B76A8F" w:rsidRPr="00C37B4F" w:rsidRDefault="34CDA41A" w:rsidP="00C37B4F">
      <w:pPr>
        <w:pStyle w:val="ListParagraph"/>
        <w:numPr>
          <w:ilvl w:val="0"/>
          <w:numId w:val="98"/>
        </w:numPr>
        <w:rPr>
          <w:sz w:val="20"/>
          <w:szCs w:val="20"/>
        </w:rPr>
      </w:pPr>
      <w:r w:rsidRPr="00C37B4F">
        <w:rPr>
          <w:sz w:val="20"/>
          <w:szCs w:val="20"/>
        </w:rPr>
        <w:lastRenderedPageBreak/>
        <w:t>Lucky Brew landing page contains all the content about the Lucky brews such as Lucky brew price and Entry title, Ter</w:t>
      </w:r>
      <w:r w:rsidR="7B6EC1ED" w:rsidRPr="00C37B4F">
        <w:rPr>
          <w:sz w:val="20"/>
          <w:szCs w:val="20"/>
        </w:rPr>
        <w:t>ms, how to win it</w:t>
      </w:r>
    </w:p>
    <w:sectPr w:rsidR="00B76A8F" w:rsidRPr="00C37B4F" w:rsidSect="0091215E">
      <w:pgSz w:w="12240" w:h="15840" w:code="1"/>
      <w:pgMar w:top="1440" w:right="1080" w:bottom="1440" w:left="1267" w:header="720" w:footer="720" w:gutter="0"/>
      <w:pgBorders w:offsetFrom="page">
        <w:top w:val="single" w:sz="8" w:space="24" w:color="auto"/>
        <w:left w:val="single" w:sz="8" w:space="24" w:color="auto"/>
        <w:bottom w:val="single" w:sz="8" w:space="24" w:color="auto"/>
        <w:right w:val="single" w:sz="8" w:space="24" w:color="auto"/>
      </w:pgBorders>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Ramana Kunchala" w:date="2024-07-10T18:58:00Z" w:initials="RK">
    <w:p w14:paraId="73F70AF7" w14:textId="77777777" w:rsidR="00336A45" w:rsidRDefault="006D7FC1" w:rsidP="00336A45">
      <w:pPr>
        <w:pStyle w:val="CommentText"/>
      </w:pPr>
      <w:r>
        <w:rPr>
          <w:rStyle w:val="CommentReference"/>
        </w:rPr>
        <w:annotationRef/>
      </w:r>
      <w:r w:rsidR="00336A45">
        <w:t>I don’t think these points are required. Add points with business and functionalities perspective. Cover at high level like what channels are consuming content and imp content models etc</w:t>
      </w:r>
    </w:p>
  </w:comment>
  <w:comment w:id="120" w:author="Ramana Kunchala" w:date="2024-07-10T19:04:00Z" w:initials="RK">
    <w:p w14:paraId="52BBF80B" w14:textId="77777777" w:rsidR="00510699" w:rsidRDefault="00510699" w:rsidP="00510699">
      <w:pPr>
        <w:pStyle w:val="CommentText"/>
      </w:pPr>
      <w:r>
        <w:rPr>
          <w:rStyle w:val="CommentReference"/>
        </w:rPr>
        <w:annotationRef/>
      </w:r>
      <w:r>
        <w:t>Add points covering the flow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3F70AF7" w15:done="0"/>
  <w15:commentEx w15:paraId="52BBF8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B7258BC" w16cex:dateUtc="2024-07-10T13:28:00Z"/>
  <w16cex:commentExtensible w16cex:durableId="2D85AD8A" w16cex:dateUtc="2024-07-10T1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3F70AF7" w16cid:durableId="5B7258BC"/>
  <w16cid:commentId w16cid:paraId="52BBF80B" w16cid:durableId="2D85AD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C2C9A6" w14:textId="77777777" w:rsidR="009D58AC" w:rsidRDefault="009D58AC" w:rsidP="001500BD">
      <w:pPr>
        <w:spacing w:after="0" w:line="240" w:lineRule="auto"/>
      </w:pPr>
      <w:r>
        <w:separator/>
      </w:r>
    </w:p>
  </w:endnote>
  <w:endnote w:type="continuationSeparator" w:id="0">
    <w:p w14:paraId="2D812292" w14:textId="77777777" w:rsidR="009D58AC" w:rsidRDefault="009D58AC" w:rsidP="001500BD">
      <w:pPr>
        <w:spacing w:after="0" w:line="240" w:lineRule="auto"/>
      </w:pPr>
      <w:r>
        <w:continuationSeparator/>
      </w:r>
    </w:p>
  </w:endnote>
  <w:endnote w:type="continuationNotice" w:id="1">
    <w:p w14:paraId="0D10EB79" w14:textId="77777777" w:rsidR="009D58AC" w:rsidRDefault="009D58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old">
    <w:altName w:val="Arial"/>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IBM Plex Sans">
    <w:charset w:val="00"/>
    <w:family w:val="swiss"/>
    <w:pitch w:val="variable"/>
    <w:sig w:usb0="A00002EF" w:usb1="5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5410291"/>
      <w:docPartObj>
        <w:docPartGallery w:val="Page Numbers (Bottom of Page)"/>
        <w:docPartUnique/>
      </w:docPartObj>
    </w:sdtPr>
    <w:sdtEndPr>
      <w:rPr>
        <w:noProof/>
      </w:rPr>
    </w:sdtEndPr>
    <w:sdtContent>
      <w:p w14:paraId="5954CD37" w14:textId="1E707B22" w:rsidR="00015B2C" w:rsidRDefault="00015B2C">
        <w:pPr>
          <w:pStyle w:val="Footer"/>
          <w:jc w:val="center"/>
        </w:pPr>
        <w:r>
          <w:fldChar w:fldCharType="begin"/>
        </w:r>
        <w:r>
          <w:instrText xml:space="preserve"> PAGE   \* MERGEFORMAT </w:instrText>
        </w:r>
        <w:r>
          <w:fldChar w:fldCharType="separate"/>
        </w:r>
        <w:r w:rsidR="00D46A8F">
          <w:rPr>
            <w:noProof/>
          </w:rPr>
          <w:t>15</w:t>
        </w:r>
        <w:r>
          <w:fldChar w:fldCharType="end"/>
        </w:r>
      </w:p>
    </w:sdtContent>
  </w:sdt>
  <w:p w14:paraId="48627434" w14:textId="2347AB82" w:rsidR="00015B2C" w:rsidRPr="00133A03" w:rsidRDefault="00015B2C">
    <w:pPr>
      <w:pStyle w:val="Footer"/>
      <w:rPr>
        <w:rFonts w:ascii="Arial" w:hAnsi="Arial" w:cs="Arial"/>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4A06F" w14:textId="6C682606" w:rsidR="00015B2C" w:rsidRDefault="00015B2C">
    <w:pPr>
      <w:pStyle w:val="Footer"/>
      <w:jc w:val="right"/>
    </w:pPr>
  </w:p>
  <w:p w14:paraId="402B8C47" w14:textId="5E8C4D55" w:rsidR="00015B2C" w:rsidRPr="000D7D2B" w:rsidRDefault="00015B2C">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C92CB" w14:textId="77777777" w:rsidR="009D58AC" w:rsidRDefault="009D58AC" w:rsidP="001500BD">
      <w:pPr>
        <w:spacing w:after="0" w:line="240" w:lineRule="auto"/>
      </w:pPr>
      <w:r>
        <w:separator/>
      </w:r>
    </w:p>
  </w:footnote>
  <w:footnote w:type="continuationSeparator" w:id="0">
    <w:p w14:paraId="17397ED6" w14:textId="77777777" w:rsidR="009D58AC" w:rsidRDefault="009D58AC" w:rsidP="001500BD">
      <w:pPr>
        <w:spacing w:after="0" w:line="240" w:lineRule="auto"/>
      </w:pPr>
      <w:r>
        <w:continuationSeparator/>
      </w:r>
    </w:p>
  </w:footnote>
  <w:footnote w:type="continuationNotice" w:id="1">
    <w:p w14:paraId="53A06866" w14:textId="77777777" w:rsidR="009D58AC" w:rsidRDefault="009D58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58790" w14:textId="51ADDD6E" w:rsidR="00015B2C" w:rsidRDefault="00015B2C">
    <w:pPr>
      <w:pStyle w:val="Header"/>
    </w:pPr>
    <w:r>
      <w:rPr>
        <w:noProof/>
      </w:rPr>
      <mc:AlternateContent>
        <mc:Choice Requires="wps">
          <w:drawing>
            <wp:anchor distT="0" distB="0" distL="114300" distR="114300" simplePos="0" relativeHeight="251658243" behindDoc="1" locked="0" layoutInCell="0" allowOverlap="1" wp14:anchorId="61988BBB" wp14:editId="6A6C23FF">
              <wp:simplePos x="0" y="0"/>
              <wp:positionH relativeFrom="margin">
                <wp:align>center</wp:align>
              </wp:positionH>
              <wp:positionV relativeFrom="margin">
                <wp:align>center</wp:align>
              </wp:positionV>
              <wp:extent cx="647700" cy="142875"/>
              <wp:effectExtent l="0" t="200025" r="0" b="171450"/>
              <wp:wrapNone/>
              <wp:docPr id="390482949" name="Text Box 390482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7700" cy="1428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9B90769" w14:textId="77777777" w:rsidR="00015B2C" w:rsidRDefault="00015B2C" w:rsidP="00B46536">
                          <w:pPr>
                            <w:jc w:val="center"/>
                            <w:rPr>
                              <w:rFonts w:ascii="Calibri" w:hAnsi="Calibri" w:cs="Calibri"/>
                              <w:color w:val="0000FF"/>
                              <w:sz w:val="20"/>
                              <w:szCs w:val="20"/>
                              <w14:textFill>
                                <w14:solidFill>
                                  <w14:srgbClr w14:val="0000FF">
                                    <w14:alpha w14:val="50000"/>
                                  </w14:srgbClr>
                                </w14:solidFill>
                              </w14:textFill>
                            </w:rPr>
                          </w:pPr>
                          <w:r>
                            <w:rPr>
                              <w:rFonts w:ascii="Calibri" w:hAnsi="Calibri" w:cs="Calibri"/>
                              <w:color w:val="0000FF"/>
                              <w:sz w:val="20"/>
                              <w:szCs w:val="20"/>
                              <w14:textFill>
                                <w14:solidFill>
                                  <w14:srgbClr w14:val="0000FF">
                                    <w14:alpha w14:val="50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988BBB" id="_x0000_t202" coordsize="21600,21600" o:spt="202" path="m,l,21600r21600,l21600,xe">
              <v:stroke joinstyle="miter"/>
              <v:path gradientshapeok="t" o:connecttype="rect"/>
            </v:shapetype>
            <v:shape id="Text Box 390482949" o:spid="_x0000_s1026" type="#_x0000_t202" style="position:absolute;margin-left:0;margin-top:0;width:51pt;height:11.25pt;rotation:-45;z-index:-251658237;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" o:allowincell="f" filled="f" stroked="f">
              <v:stroke joinstyle="round"/>
              <o:lock v:ext="edit" shapetype="t"/>
              <v:textbox style="mso-fit-shape-to-text:t">
                <w:txbxContent>
                  <w:p w14:paraId="79B90769" w14:textId="77777777" w:rsidR="00015B2C" w:rsidRDefault="00015B2C" w:rsidP="00B46536">
                    <w:pPr>
                      <w:jc w:val="center"/>
                      <w:rPr>
                        <w:rFonts w:ascii="Calibri" w:hAnsi="Calibri" w:cs="Calibri"/>
                        <w:color w:val="0000FF"/>
                        <w:sz w:val="20"/>
                        <w:szCs w:val="20"/>
                        <w14:textFill>
                          <w14:solidFill>
                            <w14:srgbClr w14:val="0000FF">
                              <w14:alpha w14:val="50000"/>
                            </w14:srgbClr>
                          </w14:solidFill>
                        </w14:textFill>
                      </w:rPr>
                    </w:pPr>
                    <w:r>
                      <w:rPr>
                        <w:rFonts w:ascii="Calibri" w:hAnsi="Calibri" w:cs="Calibri"/>
                        <w:color w:val="0000FF"/>
                        <w:sz w:val="20"/>
                        <w:szCs w:val="20"/>
                        <w14:textFill>
                          <w14:solidFill>
                            <w14:srgbClr w14:val="0000FF">
                              <w14:alpha w14:val="50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2DAC6" w14:textId="5255025D" w:rsidR="00015B2C" w:rsidRDefault="00015B2C" w:rsidP="00006DE3">
    <w:pPr>
      <w:pStyle w:val="Header"/>
      <w:tabs>
        <w:tab w:val="clear" w:pos="4680"/>
        <w:tab w:val="clear" w:pos="9360"/>
        <w:tab w:val="left" w:pos="8650"/>
      </w:tabs>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8242" behindDoc="0" locked="0" layoutInCell="1" allowOverlap="1" wp14:anchorId="5B67E57E" wp14:editId="632D0CE8">
              <wp:simplePos x="0" y="0"/>
              <wp:positionH relativeFrom="column">
                <wp:posOffset>1824355</wp:posOffset>
              </wp:positionH>
              <wp:positionV relativeFrom="paragraph">
                <wp:posOffset>-93345</wp:posOffset>
              </wp:positionV>
              <wp:extent cx="2512060" cy="350520"/>
              <wp:effectExtent l="0" t="0" r="0" b="0"/>
              <wp:wrapSquare wrapText="bothSides"/>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2060" cy="350520"/>
                      </a:xfrm>
                      <a:prstGeom prst="rect">
                        <a:avLst/>
                      </a:prstGeom>
                      <a:solidFill>
                        <a:srgbClr val="FFFFFF"/>
                      </a:solidFill>
                      <a:ln w="9525">
                        <a:noFill/>
                        <a:miter lim="800000"/>
                        <a:headEnd/>
                        <a:tailEnd/>
                      </a:ln>
                    </wps:spPr>
                    <wps:txbx>
                      <w:txbxContent>
                        <w:p w14:paraId="4979A97C" w14:textId="3FB0C4A9" w:rsidR="00015B2C" w:rsidRPr="00006DE3" w:rsidRDefault="00015B2C" w:rsidP="000160C4">
                          <w:pPr>
                            <w:spacing w:after="0"/>
                            <w:jc w:val="center"/>
                            <w:rPr>
                              <w:rFonts w:cstheme="minorHAnsi"/>
                              <w:b/>
                              <w:sz w:val="24"/>
                              <w:szCs w:val="24"/>
                            </w:rPr>
                          </w:pPr>
                          <w:r w:rsidRPr="00006DE3">
                            <w:rPr>
                              <w:rFonts w:cstheme="minorHAnsi"/>
                              <w:b/>
                              <w:sz w:val="24"/>
                              <w:szCs w:val="24"/>
                            </w:rPr>
                            <w:t>K</w:t>
                          </w:r>
                          <w:r>
                            <w:rPr>
                              <w:rFonts w:cstheme="minorHAnsi"/>
                              <w:b/>
                              <w:sz w:val="24"/>
                              <w:szCs w:val="24"/>
                            </w:rPr>
                            <w:t>nowledge</w:t>
                          </w:r>
                          <w:r w:rsidRPr="00006DE3">
                            <w:rPr>
                              <w:rFonts w:cstheme="minorHAnsi"/>
                              <w:b/>
                              <w:sz w:val="24"/>
                              <w:szCs w:val="24"/>
                            </w:rPr>
                            <w:t xml:space="preserve"> Document (Runbook)</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5B67E57E" id="_x0000_t202" coordsize="21600,21600" o:spt="202" path="m,l,21600r21600,l21600,xe">
              <v:stroke joinstyle="miter"/>
              <v:path gradientshapeok="t" o:connecttype="rect"/>
            </v:shapetype>
            <v:shape id="Text Box 307" o:spid="_x0000_s1027" type="#_x0000_t202" style="position:absolute;margin-left:143.65pt;margin-top:-7.35pt;width:197.8pt;height:27.6pt;z-index:25165824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" stroked="f">
              <v:textbox>
                <w:txbxContent>
                  <w:p w14:paraId="4979A97C" w14:textId="3FB0C4A9" w:rsidR="00015B2C" w:rsidRPr="00006DE3" w:rsidRDefault="00015B2C" w:rsidP="000160C4">
                    <w:pPr>
                      <w:spacing w:after="0"/>
                      <w:jc w:val="center"/>
                      <w:rPr>
                        <w:rFonts w:cstheme="minorHAnsi"/>
                        <w:b/>
                        <w:sz w:val="24"/>
                        <w:szCs w:val="24"/>
                      </w:rPr>
                    </w:pPr>
                    <w:r w:rsidRPr="00006DE3">
                      <w:rPr>
                        <w:rFonts w:cstheme="minorHAnsi"/>
                        <w:b/>
                        <w:sz w:val="24"/>
                        <w:szCs w:val="24"/>
                      </w:rPr>
                      <w:t>K</w:t>
                    </w:r>
                    <w:r>
                      <w:rPr>
                        <w:rFonts w:cstheme="minorHAnsi"/>
                        <w:b/>
                        <w:sz w:val="24"/>
                        <w:szCs w:val="24"/>
                      </w:rPr>
                      <w:t>nowledge</w:t>
                    </w:r>
                    <w:r w:rsidRPr="00006DE3">
                      <w:rPr>
                        <w:rFonts w:cstheme="minorHAnsi"/>
                        <w:b/>
                        <w:sz w:val="24"/>
                        <w:szCs w:val="24"/>
                      </w:rPr>
                      <w:t xml:space="preserve"> Document (Runbook)</w:t>
                    </w:r>
                  </w:p>
                </w:txbxContent>
              </v:textbox>
              <w10:wrap type="square"/>
            </v:shape>
          </w:pict>
        </mc:Fallback>
      </mc:AlternateContent>
    </w:r>
    <w:r>
      <w:rPr>
        <w:noProof/>
      </w:rPr>
      <mc:AlternateContent>
        <mc:Choice Requires="wpg">
          <w:drawing>
            <wp:anchor distT="0" distB="0" distL="114300" distR="114300" simplePos="0" relativeHeight="251658244" behindDoc="0" locked="0" layoutInCell="1" allowOverlap="1" wp14:anchorId="1B909997" wp14:editId="386009AA">
              <wp:simplePos x="0" y="0"/>
              <wp:positionH relativeFrom="column">
                <wp:posOffset>5060950</wp:posOffset>
              </wp:positionH>
              <wp:positionV relativeFrom="paragraph">
                <wp:posOffset>-10795</wp:posOffset>
              </wp:positionV>
              <wp:extent cx="1219200" cy="18923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 cy="189230"/>
                        <a:chOff x="0" y="0"/>
                        <a:chExt cx="1219277" cy="186117"/>
                      </a:xfrm>
                    </wpg:grpSpPr>
                    <wps:wsp>
                      <wps:cNvPr id="7" name="Freeform 6"/>
                      <wps:cNvSpPr>
                        <a:spLocks/>
                      </wps:cNvSpPr>
                      <wps:spPr bwMode="auto">
                        <a:xfrm>
                          <a:off x="0" y="13413"/>
                          <a:ext cx="468953" cy="162643"/>
                        </a:xfrm>
                        <a:custGeom>
                          <a:avLst/>
                          <a:gdLst>
                            <a:gd name="T0" fmla="*/ 0 w 555"/>
                            <a:gd name="T1" fmla="*/ 194 h 194"/>
                            <a:gd name="T2" fmla="*/ 156 w 555"/>
                            <a:gd name="T3" fmla="*/ 194 h 194"/>
                            <a:gd name="T4" fmla="*/ 189 w 555"/>
                            <a:gd name="T5" fmla="*/ 116 h 194"/>
                            <a:gd name="T6" fmla="*/ 343 w 555"/>
                            <a:gd name="T7" fmla="*/ 116 h 194"/>
                            <a:gd name="T8" fmla="*/ 310 w 555"/>
                            <a:gd name="T9" fmla="*/ 194 h 194"/>
                            <a:gd name="T10" fmla="*/ 468 w 555"/>
                            <a:gd name="T11" fmla="*/ 194 h 194"/>
                            <a:gd name="T12" fmla="*/ 555 w 555"/>
                            <a:gd name="T13" fmla="*/ 0 h 194"/>
                            <a:gd name="T14" fmla="*/ 395 w 555"/>
                            <a:gd name="T15" fmla="*/ 0 h 194"/>
                            <a:gd name="T16" fmla="*/ 366 w 555"/>
                            <a:gd name="T17" fmla="*/ 66 h 194"/>
                            <a:gd name="T18" fmla="*/ 213 w 555"/>
                            <a:gd name="T19" fmla="*/ 66 h 194"/>
                            <a:gd name="T20" fmla="*/ 241 w 555"/>
                            <a:gd name="T21" fmla="*/ 0 h 194"/>
                            <a:gd name="T22" fmla="*/ 85 w 555"/>
                            <a:gd name="T23" fmla="*/ 0 h 194"/>
                            <a:gd name="T24" fmla="*/ 0 w 555"/>
                            <a:gd name="T25" fmla="*/ 194 h 19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55" h="194">
                              <a:moveTo>
                                <a:pt x="0" y="194"/>
                              </a:moveTo>
                              <a:lnTo>
                                <a:pt x="156" y="194"/>
                              </a:lnTo>
                              <a:lnTo>
                                <a:pt x="189" y="116"/>
                              </a:lnTo>
                              <a:lnTo>
                                <a:pt x="343" y="116"/>
                              </a:lnTo>
                              <a:lnTo>
                                <a:pt x="310" y="194"/>
                              </a:lnTo>
                              <a:lnTo>
                                <a:pt x="468" y="194"/>
                              </a:lnTo>
                              <a:lnTo>
                                <a:pt x="555" y="0"/>
                              </a:lnTo>
                              <a:lnTo>
                                <a:pt x="395" y="0"/>
                              </a:lnTo>
                              <a:lnTo>
                                <a:pt x="366" y="66"/>
                              </a:lnTo>
                              <a:lnTo>
                                <a:pt x="213" y="66"/>
                              </a:lnTo>
                              <a:lnTo>
                                <a:pt x="241" y="0"/>
                              </a:lnTo>
                              <a:lnTo>
                                <a:pt x="85" y="0"/>
                              </a:lnTo>
                              <a:lnTo>
                                <a:pt x="0" y="194"/>
                              </a:lnTo>
                              <a:close/>
                            </a:path>
                          </a:pathLst>
                        </a:custGeom>
                        <a:solidFill>
                          <a:srgbClr val="0066B3"/>
                        </a:solidFill>
                        <a:ln>
                          <a:noFill/>
                        </a:ln>
                      </wps:spPr>
                      <wps:bodyPr wrap="square"/>
                    </wps:wsp>
                    <wps:wsp>
                      <wps:cNvPr id="8" name="Freeform 7"/>
                      <wps:cNvSpPr>
                        <a:spLocks/>
                      </wps:cNvSpPr>
                      <wps:spPr bwMode="auto">
                        <a:xfrm>
                          <a:off x="445294" y="0"/>
                          <a:ext cx="442759" cy="186117"/>
                        </a:xfrm>
                        <a:custGeom>
                          <a:avLst/>
                          <a:gdLst>
                            <a:gd name="T0" fmla="*/ 27472 w 222"/>
                            <a:gd name="T1" fmla="*/ 6096 h 94"/>
                            <a:gd name="T2" fmla="*/ 38398 w 222"/>
                            <a:gd name="T3" fmla="*/ 6096 h 94"/>
                            <a:gd name="T4" fmla="*/ 31506 w 222"/>
                            <a:gd name="T5" fmla="*/ 1393 h 94"/>
                            <a:gd name="T6" fmla="*/ 5865 w 222"/>
                            <a:gd name="T7" fmla="*/ 4322 h 94"/>
                            <a:gd name="T8" fmla="*/ 5337 w 222"/>
                            <a:gd name="T9" fmla="*/ 14251 h 94"/>
                            <a:gd name="T10" fmla="*/ 26448 w 222"/>
                            <a:gd name="T11" fmla="*/ 15053 h 94"/>
                            <a:gd name="T12" fmla="*/ 36125 w 222"/>
                            <a:gd name="T13" fmla="*/ 10736 h 94"/>
                            <a:gd name="T14" fmla="*/ 25048 w 222"/>
                            <a:gd name="T15" fmla="*/ 10736 h 94"/>
                            <a:gd name="T16" fmla="*/ 19556 w 222"/>
                            <a:gd name="T17" fmla="*/ 12477 h 94"/>
                            <a:gd name="T18" fmla="*/ 13622 w 222"/>
                            <a:gd name="T19" fmla="*/ 8311 h 94"/>
                            <a:gd name="T20" fmla="*/ 21763 w 222"/>
                            <a:gd name="T21" fmla="*/ 4322 h 94"/>
                            <a:gd name="T22" fmla="*/ 27472 w 222"/>
                            <a:gd name="T23" fmla="*/ 6096 h 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22" h="94">
                              <a:moveTo>
                                <a:pt x="159" y="35"/>
                              </a:moveTo>
                              <a:cubicBezTo>
                                <a:pt x="222" y="35"/>
                                <a:pt x="222" y="35"/>
                                <a:pt x="222" y="35"/>
                              </a:cubicBezTo>
                              <a:cubicBezTo>
                                <a:pt x="221" y="21"/>
                                <a:pt x="208" y="12"/>
                                <a:pt x="182" y="8"/>
                              </a:cubicBezTo>
                              <a:cubicBezTo>
                                <a:pt x="130" y="0"/>
                                <a:pt x="74" y="3"/>
                                <a:pt x="34" y="25"/>
                              </a:cubicBezTo>
                              <a:cubicBezTo>
                                <a:pt x="2" y="43"/>
                                <a:pt x="0" y="69"/>
                                <a:pt x="31" y="82"/>
                              </a:cubicBezTo>
                              <a:cubicBezTo>
                                <a:pt x="58" y="93"/>
                                <a:pt x="113" y="94"/>
                                <a:pt x="153" y="87"/>
                              </a:cubicBezTo>
                              <a:cubicBezTo>
                                <a:pt x="179" y="83"/>
                                <a:pt x="198" y="74"/>
                                <a:pt x="209" y="62"/>
                              </a:cubicBezTo>
                              <a:cubicBezTo>
                                <a:pt x="145" y="62"/>
                                <a:pt x="145" y="62"/>
                                <a:pt x="145" y="62"/>
                              </a:cubicBezTo>
                              <a:cubicBezTo>
                                <a:pt x="137" y="68"/>
                                <a:pt x="126" y="71"/>
                                <a:pt x="113" y="72"/>
                              </a:cubicBezTo>
                              <a:cubicBezTo>
                                <a:pt x="77" y="72"/>
                                <a:pt x="72" y="61"/>
                                <a:pt x="79" y="48"/>
                              </a:cubicBezTo>
                              <a:cubicBezTo>
                                <a:pt x="86" y="34"/>
                                <a:pt x="102" y="25"/>
                                <a:pt x="126" y="25"/>
                              </a:cubicBezTo>
                              <a:cubicBezTo>
                                <a:pt x="145" y="24"/>
                                <a:pt x="154" y="28"/>
                                <a:pt x="159" y="35"/>
                              </a:cubicBezTo>
                              <a:close/>
                            </a:path>
                          </a:pathLst>
                        </a:custGeom>
                        <a:solidFill>
                          <a:srgbClr val="0066B3"/>
                        </a:solidFill>
                        <a:ln>
                          <a:noFill/>
                        </a:ln>
                      </wps:spPr>
                      <wps:bodyPr wrap="square"/>
                    </wps:wsp>
                    <wps:wsp>
                      <wps:cNvPr id="9" name="Freeform 8"/>
                      <wps:cNvSpPr>
                        <a:spLocks/>
                      </wps:cNvSpPr>
                      <wps:spPr bwMode="auto">
                        <a:xfrm>
                          <a:off x="878758" y="13413"/>
                          <a:ext cx="340519" cy="162643"/>
                        </a:xfrm>
                        <a:custGeom>
                          <a:avLst/>
                          <a:gdLst>
                            <a:gd name="T0" fmla="*/ 248 w 403"/>
                            <a:gd name="T1" fmla="*/ 0 h 194"/>
                            <a:gd name="T2" fmla="*/ 181 w 403"/>
                            <a:gd name="T3" fmla="*/ 146 h 194"/>
                            <a:gd name="T4" fmla="*/ 403 w 403"/>
                            <a:gd name="T5" fmla="*/ 146 h 194"/>
                            <a:gd name="T6" fmla="*/ 385 w 403"/>
                            <a:gd name="T7" fmla="*/ 194 h 194"/>
                            <a:gd name="T8" fmla="*/ 0 w 403"/>
                            <a:gd name="T9" fmla="*/ 194 h 194"/>
                            <a:gd name="T10" fmla="*/ 87 w 403"/>
                            <a:gd name="T11" fmla="*/ 0 h 194"/>
                            <a:gd name="T12" fmla="*/ 248 w 403"/>
                            <a:gd name="T13" fmla="*/ 0 h 19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03" h="194">
                              <a:moveTo>
                                <a:pt x="248" y="0"/>
                              </a:moveTo>
                              <a:lnTo>
                                <a:pt x="181" y="146"/>
                              </a:lnTo>
                              <a:lnTo>
                                <a:pt x="403" y="146"/>
                              </a:lnTo>
                              <a:lnTo>
                                <a:pt x="385" y="194"/>
                              </a:lnTo>
                              <a:lnTo>
                                <a:pt x="0" y="194"/>
                              </a:lnTo>
                              <a:lnTo>
                                <a:pt x="87" y="0"/>
                              </a:lnTo>
                              <a:lnTo>
                                <a:pt x="248" y="0"/>
                              </a:lnTo>
                              <a:close/>
                            </a:path>
                          </a:pathLst>
                        </a:custGeom>
                        <a:solidFill>
                          <a:srgbClr val="0066B3"/>
                        </a:solidFill>
                        <a:ln>
                          <a:noFill/>
                        </a:ln>
                      </wps:spPr>
                      <wps:bodyPr wrap="square"/>
                    </wps:wsp>
                  </wpg:wg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w:pict>
            <v:group id="Group 8" style="position:absolute;margin-left:398.5pt;margin-top:-.85pt;width:96pt;height:14.9pt;z-index:251658246" coordsize="12192,1861" o:spid="_x0000_s1026" w14:anchorId="62B5F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">
              <v:shape id="Freeform 6" style="position:absolute;top:134;width:4689;height:1626;visibility:visible;mso-wrap-style:square;v-text-anchor:top" coordsize="555,194" o:spid="_x0000_s1027" fillcolor="#0066b3" stroked="f" path="m,194r156,l189,116r154,l310,194r158,l555,,395,,366,66r-153,l241,,85,,,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">
                <v:path arrowok="t" o:connecttype="custom" o:connectlocs="0,162643;131814,162643;159698,97250;289821,97250;261938,162643;395441,162643;468953,0;333759,0;309255,55332;179977,55332;203635,0;71822,0;0,162643" o:connectangles="0,0,0,0,0,0,0,0,0,0,0,0,0"/>
              </v:shape>
              <v:shape id="Freeform 7" style="position:absolute;left:4452;width:4428;height:1861;visibility:visible;mso-wrap-style:square;v-text-anchor:top" coordsize="222,94" o:spid="_x0000_s1028" fillcolor="#0066b3" stroked="f" path="m159,35v63,,63,,63,c221,21,208,12,182,8,130,,74,3,34,25,2,43,,69,31,82v27,11,82,12,122,5c179,83,198,74,209,62v-64,,-64,,-64,c137,68,126,71,113,72,77,72,72,61,79,48,86,34,102,25,126,25v19,-1,28,3,33,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">
                <v:path arrowok="t" o:connecttype="custom" o:connectlocs="54790429,12069885;76581352,12069885;62835879,2758096;11697214,8557422;10644166,28216525;52748153,29804460;72048058,21256937;49955979,21256937;39002680,24704062;27167852,16455515;43404343,8557422;54790429,12069885" o:connectangles="0,0,0,0,0,0,0,0,0,0,0,0"/>
              </v:shape>
              <v:shape id="Freeform 8" style="position:absolute;left:8787;top:134;width:3405;height:1626;visibility:visible;mso-wrap-style:square;v-text-anchor:top" coordsize="403,194" o:spid="_x0000_s1029" fillcolor="#0066b3" stroked="f" path="m248,l181,146r222,l385,194,,194,87,,2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">
                <v:path arrowok="t" o:connecttype="custom" o:connectlocs="209550,0;152938,122401;340519,122401;325310,162643;0,162643;73512,0;209550,0" o:connectangles="0,0,0,0,0,0,0"/>
              </v:shape>
            </v:group>
          </w:pict>
        </mc:Fallback>
      </mc:AlternateContent>
    </w:r>
    <w:r>
      <w:rPr>
        <w:noProof/>
      </w:rPr>
      <w:t>&lt;Client Logo&gt;</w:t>
    </w:r>
    <w:r>
      <w:rPr>
        <w:noProof/>
      </w:rPr>
      <w:tab/>
    </w:r>
  </w:p>
  <w:p w14:paraId="01C8B56A" w14:textId="169AF304" w:rsidR="00015B2C" w:rsidRDefault="00015B2C">
    <w:pPr>
      <w:pStyle w:val="Header"/>
    </w:pPr>
    <w:r>
      <w:rPr>
        <w:noProof/>
      </w:rPr>
      <mc:AlternateContent>
        <mc:Choice Requires="wps">
          <w:drawing>
            <wp:anchor distT="4294967295" distB="4294967295" distL="114300" distR="114300" simplePos="0" relativeHeight="251658241" behindDoc="0" locked="0" layoutInCell="1" allowOverlap="1" wp14:anchorId="0BE456B0" wp14:editId="30610F76">
              <wp:simplePos x="0" y="0"/>
              <wp:positionH relativeFrom="column">
                <wp:posOffset>-323850</wp:posOffset>
              </wp:positionH>
              <wp:positionV relativeFrom="paragraph">
                <wp:posOffset>179069</wp:posOffset>
              </wp:positionV>
              <wp:extent cx="6648450"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8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arto="http://schemas.microsoft.com/office/word/2006/arto" xmlns:a="http://schemas.openxmlformats.org/drawingml/2006/main">
          <w:pict>
            <v:line id="Straight Connector 1"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spid="_x0000_s1026" strokecolor="#4579b8 [3044]" from="-25.5pt,14.1pt" to="498pt,14.1pt" w14:anchorId="2617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">
              <o:lock v:ext="edit" shapetype="f"/>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C9344" w14:textId="5F5A8AC3" w:rsidR="00015B2C" w:rsidRDefault="00015B2C">
    <w:pPr>
      <w:pStyle w:val="Header"/>
    </w:pPr>
    <w:r>
      <w:rPr>
        <w:noProof/>
      </w:rPr>
      <mc:AlternateContent>
        <mc:Choice Requires="wpg">
          <w:drawing>
            <wp:anchor distT="0" distB="0" distL="114300" distR="114300" simplePos="0" relativeHeight="251658245" behindDoc="0" locked="0" layoutInCell="1" allowOverlap="1" wp14:anchorId="180456ED" wp14:editId="6BE8DC5B">
              <wp:simplePos x="0" y="0"/>
              <wp:positionH relativeFrom="column">
                <wp:posOffset>5060950</wp:posOffset>
              </wp:positionH>
              <wp:positionV relativeFrom="paragraph">
                <wp:posOffset>101600</wp:posOffset>
              </wp:positionV>
              <wp:extent cx="1219200" cy="18923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 cy="189230"/>
                        <a:chOff x="0" y="0"/>
                        <a:chExt cx="1219277" cy="186117"/>
                      </a:xfrm>
                    </wpg:grpSpPr>
                    <wps:wsp>
                      <wps:cNvPr id="11" name="Freeform 6"/>
                      <wps:cNvSpPr>
                        <a:spLocks/>
                      </wps:cNvSpPr>
                      <wps:spPr bwMode="auto">
                        <a:xfrm>
                          <a:off x="0" y="13413"/>
                          <a:ext cx="468953" cy="162643"/>
                        </a:xfrm>
                        <a:custGeom>
                          <a:avLst/>
                          <a:gdLst>
                            <a:gd name="T0" fmla="*/ 0 w 555"/>
                            <a:gd name="T1" fmla="*/ 194 h 194"/>
                            <a:gd name="T2" fmla="*/ 156 w 555"/>
                            <a:gd name="T3" fmla="*/ 194 h 194"/>
                            <a:gd name="T4" fmla="*/ 189 w 555"/>
                            <a:gd name="T5" fmla="*/ 116 h 194"/>
                            <a:gd name="T6" fmla="*/ 343 w 555"/>
                            <a:gd name="T7" fmla="*/ 116 h 194"/>
                            <a:gd name="T8" fmla="*/ 310 w 555"/>
                            <a:gd name="T9" fmla="*/ 194 h 194"/>
                            <a:gd name="T10" fmla="*/ 468 w 555"/>
                            <a:gd name="T11" fmla="*/ 194 h 194"/>
                            <a:gd name="T12" fmla="*/ 555 w 555"/>
                            <a:gd name="T13" fmla="*/ 0 h 194"/>
                            <a:gd name="T14" fmla="*/ 395 w 555"/>
                            <a:gd name="T15" fmla="*/ 0 h 194"/>
                            <a:gd name="T16" fmla="*/ 366 w 555"/>
                            <a:gd name="T17" fmla="*/ 66 h 194"/>
                            <a:gd name="T18" fmla="*/ 213 w 555"/>
                            <a:gd name="T19" fmla="*/ 66 h 194"/>
                            <a:gd name="T20" fmla="*/ 241 w 555"/>
                            <a:gd name="T21" fmla="*/ 0 h 194"/>
                            <a:gd name="T22" fmla="*/ 85 w 555"/>
                            <a:gd name="T23" fmla="*/ 0 h 194"/>
                            <a:gd name="T24" fmla="*/ 0 w 555"/>
                            <a:gd name="T25" fmla="*/ 194 h 19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55" h="194">
                              <a:moveTo>
                                <a:pt x="0" y="194"/>
                              </a:moveTo>
                              <a:lnTo>
                                <a:pt x="156" y="194"/>
                              </a:lnTo>
                              <a:lnTo>
                                <a:pt x="189" y="116"/>
                              </a:lnTo>
                              <a:lnTo>
                                <a:pt x="343" y="116"/>
                              </a:lnTo>
                              <a:lnTo>
                                <a:pt x="310" y="194"/>
                              </a:lnTo>
                              <a:lnTo>
                                <a:pt x="468" y="194"/>
                              </a:lnTo>
                              <a:lnTo>
                                <a:pt x="555" y="0"/>
                              </a:lnTo>
                              <a:lnTo>
                                <a:pt x="395" y="0"/>
                              </a:lnTo>
                              <a:lnTo>
                                <a:pt x="366" y="66"/>
                              </a:lnTo>
                              <a:lnTo>
                                <a:pt x="213" y="66"/>
                              </a:lnTo>
                              <a:lnTo>
                                <a:pt x="241" y="0"/>
                              </a:lnTo>
                              <a:lnTo>
                                <a:pt x="85" y="0"/>
                              </a:lnTo>
                              <a:lnTo>
                                <a:pt x="0" y="194"/>
                              </a:lnTo>
                              <a:close/>
                            </a:path>
                          </a:pathLst>
                        </a:custGeom>
                        <a:solidFill>
                          <a:srgbClr val="0066B3"/>
                        </a:solidFill>
                        <a:ln>
                          <a:noFill/>
                        </a:ln>
                      </wps:spPr>
                      <wps:bodyPr wrap="square"/>
                    </wps:wsp>
                    <wps:wsp>
                      <wps:cNvPr id="12" name="Freeform 7"/>
                      <wps:cNvSpPr>
                        <a:spLocks/>
                      </wps:cNvSpPr>
                      <wps:spPr bwMode="auto">
                        <a:xfrm>
                          <a:off x="445294" y="0"/>
                          <a:ext cx="442759" cy="186117"/>
                        </a:xfrm>
                        <a:custGeom>
                          <a:avLst/>
                          <a:gdLst>
                            <a:gd name="T0" fmla="*/ 27472 w 222"/>
                            <a:gd name="T1" fmla="*/ 6096 h 94"/>
                            <a:gd name="T2" fmla="*/ 38398 w 222"/>
                            <a:gd name="T3" fmla="*/ 6096 h 94"/>
                            <a:gd name="T4" fmla="*/ 31506 w 222"/>
                            <a:gd name="T5" fmla="*/ 1393 h 94"/>
                            <a:gd name="T6" fmla="*/ 5865 w 222"/>
                            <a:gd name="T7" fmla="*/ 4322 h 94"/>
                            <a:gd name="T8" fmla="*/ 5337 w 222"/>
                            <a:gd name="T9" fmla="*/ 14251 h 94"/>
                            <a:gd name="T10" fmla="*/ 26448 w 222"/>
                            <a:gd name="T11" fmla="*/ 15053 h 94"/>
                            <a:gd name="T12" fmla="*/ 36125 w 222"/>
                            <a:gd name="T13" fmla="*/ 10736 h 94"/>
                            <a:gd name="T14" fmla="*/ 25048 w 222"/>
                            <a:gd name="T15" fmla="*/ 10736 h 94"/>
                            <a:gd name="T16" fmla="*/ 19556 w 222"/>
                            <a:gd name="T17" fmla="*/ 12477 h 94"/>
                            <a:gd name="T18" fmla="*/ 13622 w 222"/>
                            <a:gd name="T19" fmla="*/ 8311 h 94"/>
                            <a:gd name="T20" fmla="*/ 21763 w 222"/>
                            <a:gd name="T21" fmla="*/ 4322 h 94"/>
                            <a:gd name="T22" fmla="*/ 27472 w 222"/>
                            <a:gd name="T23" fmla="*/ 6096 h 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22" h="94">
                              <a:moveTo>
                                <a:pt x="159" y="35"/>
                              </a:moveTo>
                              <a:cubicBezTo>
                                <a:pt x="222" y="35"/>
                                <a:pt x="222" y="35"/>
                                <a:pt x="222" y="35"/>
                              </a:cubicBezTo>
                              <a:cubicBezTo>
                                <a:pt x="221" y="21"/>
                                <a:pt x="208" y="12"/>
                                <a:pt x="182" y="8"/>
                              </a:cubicBezTo>
                              <a:cubicBezTo>
                                <a:pt x="130" y="0"/>
                                <a:pt x="74" y="3"/>
                                <a:pt x="34" y="25"/>
                              </a:cubicBezTo>
                              <a:cubicBezTo>
                                <a:pt x="2" y="43"/>
                                <a:pt x="0" y="69"/>
                                <a:pt x="31" y="82"/>
                              </a:cubicBezTo>
                              <a:cubicBezTo>
                                <a:pt x="58" y="93"/>
                                <a:pt x="113" y="94"/>
                                <a:pt x="153" y="87"/>
                              </a:cubicBezTo>
                              <a:cubicBezTo>
                                <a:pt x="179" y="83"/>
                                <a:pt x="198" y="74"/>
                                <a:pt x="209" y="62"/>
                              </a:cubicBezTo>
                              <a:cubicBezTo>
                                <a:pt x="145" y="62"/>
                                <a:pt x="145" y="62"/>
                                <a:pt x="145" y="62"/>
                              </a:cubicBezTo>
                              <a:cubicBezTo>
                                <a:pt x="137" y="68"/>
                                <a:pt x="126" y="71"/>
                                <a:pt x="113" y="72"/>
                              </a:cubicBezTo>
                              <a:cubicBezTo>
                                <a:pt x="77" y="72"/>
                                <a:pt x="72" y="61"/>
                                <a:pt x="79" y="48"/>
                              </a:cubicBezTo>
                              <a:cubicBezTo>
                                <a:pt x="86" y="34"/>
                                <a:pt x="102" y="25"/>
                                <a:pt x="126" y="25"/>
                              </a:cubicBezTo>
                              <a:cubicBezTo>
                                <a:pt x="145" y="24"/>
                                <a:pt x="154" y="28"/>
                                <a:pt x="159" y="35"/>
                              </a:cubicBezTo>
                              <a:close/>
                            </a:path>
                          </a:pathLst>
                        </a:custGeom>
                        <a:solidFill>
                          <a:srgbClr val="0066B3"/>
                        </a:solidFill>
                        <a:ln>
                          <a:noFill/>
                        </a:ln>
                      </wps:spPr>
                      <wps:bodyPr wrap="square"/>
                    </wps:wsp>
                    <wps:wsp>
                      <wps:cNvPr id="13" name="Freeform 8"/>
                      <wps:cNvSpPr>
                        <a:spLocks/>
                      </wps:cNvSpPr>
                      <wps:spPr bwMode="auto">
                        <a:xfrm>
                          <a:off x="878758" y="13413"/>
                          <a:ext cx="340519" cy="162643"/>
                        </a:xfrm>
                        <a:custGeom>
                          <a:avLst/>
                          <a:gdLst>
                            <a:gd name="T0" fmla="*/ 248 w 403"/>
                            <a:gd name="T1" fmla="*/ 0 h 194"/>
                            <a:gd name="T2" fmla="*/ 181 w 403"/>
                            <a:gd name="T3" fmla="*/ 146 h 194"/>
                            <a:gd name="T4" fmla="*/ 403 w 403"/>
                            <a:gd name="T5" fmla="*/ 146 h 194"/>
                            <a:gd name="T6" fmla="*/ 385 w 403"/>
                            <a:gd name="T7" fmla="*/ 194 h 194"/>
                            <a:gd name="T8" fmla="*/ 0 w 403"/>
                            <a:gd name="T9" fmla="*/ 194 h 194"/>
                            <a:gd name="T10" fmla="*/ 87 w 403"/>
                            <a:gd name="T11" fmla="*/ 0 h 194"/>
                            <a:gd name="T12" fmla="*/ 248 w 403"/>
                            <a:gd name="T13" fmla="*/ 0 h 19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03" h="194">
                              <a:moveTo>
                                <a:pt x="248" y="0"/>
                              </a:moveTo>
                              <a:lnTo>
                                <a:pt x="181" y="146"/>
                              </a:lnTo>
                              <a:lnTo>
                                <a:pt x="403" y="146"/>
                              </a:lnTo>
                              <a:lnTo>
                                <a:pt x="385" y="194"/>
                              </a:lnTo>
                              <a:lnTo>
                                <a:pt x="0" y="194"/>
                              </a:lnTo>
                              <a:lnTo>
                                <a:pt x="87" y="0"/>
                              </a:lnTo>
                              <a:lnTo>
                                <a:pt x="248" y="0"/>
                              </a:lnTo>
                              <a:close/>
                            </a:path>
                          </a:pathLst>
                        </a:custGeom>
                        <a:solidFill>
                          <a:srgbClr val="0066B3"/>
                        </a:solidFill>
                        <a:ln>
                          <a:noFill/>
                        </a:ln>
                      </wps:spPr>
                      <wps:bodyPr wrap="square"/>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group id="Group 8" style="position:absolute;margin-left:398.5pt;margin-top:8pt;width:96pt;height:14.9pt;z-index:251658247" coordsize="12192,1861" o:spid="_x0000_s1026" w14:anchorId="256FCD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">
              <v:shape id="Freeform 6" style="position:absolute;top:134;width:4689;height:1626;visibility:visible;mso-wrap-style:square;v-text-anchor:top" coordsize="555,194" o:spid="_x0000_s1027" fillcolor="#0066b3" stroked="f" path="m,194r156,l189,116r154,l310,194r158,l555,,395,,366,66r-153,l241,,85,,,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">
                <v:path arrowok="t" o:connecttype="custom" o:connectlocs="0,162643;131814,162643;159698,97250;289821,97250;261938,162643;395441,162643;468953,0;333759,0;309255,55332;179977,55332;203635,0;71822,0;0,162643" o:connectangles="0,0,0,0,0,0,0,0,0,0,0,0,0"/>
              </v:shape>
              <v:shape id="Freeform 7" style="position:absolute;left:4452;width:4428;height:1861;visibility:visible;mso-wrap-style:square;v-text-anchor:top" coordsize="222,94" o:spid="_x0000_s1028" fillcolor="#0066b3" stroked="f" path="m159,35v63,,63,,63,c221,21,208,12,182,8,130,,74,3,34,25,2,43,,69,31,82v27,11,82,12,122,5c179,83,198,74,209,62v-64,,-64,,-64,c137,68,126,71,113,72,77,72,72,61,79,48,86,34,102,25,126,25v19,-1,28,3,33,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">
                <v:path arrowok="t" o:connecttype="custom" o:connectlocs="54790429,12069885;76581352,12069885;62835879,2758096;11697214,8557422;10644166,28216525;52748153,29804460;72048058,21256937;49955979,21256937;39002680,24704062;27167852,16455515;43404343,8557422;54790429,12069885" o:connectangles="0,0,0,0,0,0,0,0,0,0,0,0"/>
              </v:shape>
              <v:shape id="Freeform 8" style="position:absolute;left:8787;top:134;width:3405;height:1626;visibility:visible;mso-wrap-style:square;v-text-anchor:top" coordsize="403,194" o:spid="_x0000_s1029" fillcolor="#0066b3" stroked="f" path="m248,l181,146r222,l385,194,,194,87,,2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">
                <v:path arrowok="t" o:connecttype="custom" o:connectlocs="209550,0;152938,122401;340519,122401;325310,162643;0,162643;73512,0;209550,0" o:connectangles="0,0,0,0,0,0,0"/>
              </v:shape>
            </v:group>
          </w:pict>
        </mc:Fallback>
      </mc:AlternateContent>
    </w:r>
    <w:r>
      <w:rPr>
        <w:noProof/>
      </w:rPr>
      <w:drawing>
        <wp:anchor distT="0" distB="0" distL="114300" distR="114300" simplePos="0" relativeHeight="251658240" behindDoc="0" locked="0" layoutInCell="1" allowOverlap="1" wp14:anchorId="31BF0930" wp14:editId="2DCBC6A8">
          <wp:simplePos x="0" y="0"/>
          <wp:positionH relativeFrom="column">
            <wp:posOffset>-467995</wp:posOffset>
          </wp:positionH>
          <wp:positionV relativeFrom="paragraph">
            <wp:posOffset>-38100</wp:posOffset>
          </wp:positionV>
          <wp:extent cx="781685" cy="381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Logo.gif"/>
                  <pic:cNvPicPr/>
                </pic:nvPicPr>
                <pic:blipFill>
                  <a:blip r:embed="rId1">
                    <a:extLst>
                      <a:ext uri="{28A0092B-C50C-407E-A947-70E740481C1C}">
                        <a14:useLocalDpi xmlns:a14="http://schemas.microsoft.com/office/drawing/2010/main" val="0"/>
                      </a:ext>
                    </a:extLst>
                  </a:blip>
                  <a:stretch>
                    <a:fillRect/>
                  </a:stretch>
                </pic:blipFill>
                <pic:spPr>
                  <a:xfrm>
                    <a:off x="0" y="0"/>
                    <a:ext cx="781685" cy="3810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32B16"/>
    <w:multiLevelType w:val="hybridMultilevel"/>
    <w:tmpl w:val="33BCFE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064374"/>
    <w:multiLevelType w:val="hybridMultilevel"/>
    <w:tmpl w:val="FFFFFFFF"/>
    <w:lvl w:ilvl="0" w:tplc="D6D0A3E8">
      <w:start w:val="1"/>
      <w:numFmt w:val="bullet"/>
      <w:lvlText w:val=""/>
      <w:lvlJc w:val="left"/>
      <w:pPr>
        <w:ind w:left="720" w:hanging="360"/>
      </w:pPr>
      <w:rPr>
        <w:rFonts w:ascii="Symbol" w:hAnsi="Symbol" w:hint="default"/>
      </w:rPr>
    </w:lvl>
    <w:lvl w:ilvl="1" w:tplc="ACB2D508">
      <w:start w:val="1"/>
      <w:numFmt w:val="bullet"/>
      <w:lvlText w:val="o"/>
      <w:lvlJc w:val="left"/>
      <w:pPr>
        <w:ind w:left="1440" w:hanging="360"/>
      </w:pPr>
      <w:rPr>
        <w:rFonts w:ascii="Courier New" w:hAnsi="Courier New" w:hint="default"/>
      </w:rPr>
    </w:lvl>
    <w:lvl w:ilvl="2" w:tplc="30FC80FC">
      <w:start w:val="1"/>
      <w:numFmt w:val="bullet"/>
      <w:lvlText w:val=""/>
      <w:lvlJc w:val="left"/>
      <w:pPr>
        <w:ind w:left="2160" w:hanging="360"/>
      </w:pPr>
      <w:rPr>
        <w:rFonts w:ascii="Wingdings" w:hAnsi="Wingdings" w:hint="default"/>
      </w:rPr>
    </w:lvl>
    <w:lvl w:ilvl="3" w:tplc="C5DE69BE">
      <w:start w:val="1"/>
      <w:numFmt w:val="bullet"/>
      <w:lvlText w:val=""/>
      <w:lvlJc w:val="left"/>
      <w:pPr>
        <w:ind w:left="2880" w:hanging="360"/>
      </w:pPr>
      <w:rPr>
        <w:rFonts w:ascii="Symbol" w:hAnsi="Symbol" w:hint="default"/>
      </w:rPr>
    </w:lvl>
    <w:lvl w:ilvl="4" w:tplc="08EA5D30">
      <w:start w:val="1"/>
      <w:numFmt w:val="bullet"/>
      <w:lvlText w:val="o"/>
      <w:lvlJc w:val="left"/>
      <w:pPr>
        <w:ind w:left="3600" w:hanging="360"/>
      </w:pPr>
      <w:rPr>
        <w:rFonts w:ascii="Courier New" w:hAnsi="Courier New" w:hint="default"/>
      </w:rPr>
    </w:lvl>
    <w:lvl w:ilvl="5" w:tplc="6C100FCC">
      <w:start w:val="1"/>
      <w:numFmt w:val="bullet"/>
      <w:lvlText w:val=""/>
      <w:lvlJc w:val="left"/>
      <w:pPr>
        <w:ind w:left="4320" w:hanging="360"/>
      </w:pPr>
      <w:rPr>
        <w:rFonts w:ascii="Wingdings" w:hAnsi="Wingdings" w:hint="default"/>
      </w:rPr>
    </w:lvl>
    <w:lvl w:ilvl="6" w:tplc="615EC94C">
      <w:start w:val="1"/>
      <w:numFmt w:val="bullet"/>
      <w:lvlText w:val=""/>
      <w:lvlJc w:val="left"/>
      <w:pPr>
        <w:ind w:left="5040" w:hanging="360"/>
      </w:pPr>
      <w:rPr>
        <w:rFonts w:ascii="Symbol" w:hAnsi="Symbol" w:hint="default"/>
      </w:rPr>
    </w:lvl>
    <w:lvl w:ilvl="7" w:tplc="1E202DB0">
      <w:start w:val="1"/>
      <w:numFmt w:val="bullet"/>
      <w:lvlText w:val="o"/>
      <w:lvlJc w:val="left"/>
      <w:pPr>
        <w:ind w:left="5760" w:hanging="360"/>
      </w:pPr>
      <w:rPr>
        <w:rFonts w:ascii="Courier New" w:hAnsi="Courier New" w:hint="default"/>
      </w:rPr>
    </w:lvl>
    <w:lvl w:ilvl="8" w:tplc="2AFC69C6">
      <w:start w:val="1"/>
      <w:numFmt w:val="bullet"/>
      <w:lvlText w:val=""/>
      <w:lvlJc w:val="left"/>
      <w:pPr>
        <w:ind w:left="6480" w:hanging="360"/>
      </w:pPr>
      <w:rPr>
        <w:rFonts w:ascii="Wingdings" w:hAnsi="Wingdings" w:hint="default"/>
      </w:rPr>
    </w:lvl>
  </w:abstractNum>
  <w:abstractNum w:abstractNumId="2" w15:restartNumberingAfterBreak="0">
    <w:nsid w:val="02703B9E"/>
    <w:multiLevelType w:val="hybridMultilevel"/>
    <w:tmpl w:val="DC565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773704"/>
    <w:multiLevelType w:val="hybridMultilevel"/>
    <w:tmpl w:val="986A8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3251A"/>
    <w:multiLevelType w:val="multilevel"/>
    <w:tmpl w:val="6622AFFE"/>
    <w:lvl w:ilvl="0">
      <w:start w:val="1"/>
      <w:numFmt w:val="decimal"/>
      <w:pStyle w:val="Heading1"/>
      <w:lvlText w:val="%1."/>
      <w:lvlJc w:val="left"/>
      <w:pPr>
        <w:ind w:left="360" w:hanging="360"/>
      </w:pPr>
      <w:rPr>
        <w:rFonts w:hint="default"/>
      </w:rPr>
    </w:lvl>
    <w:lvl w:ilvl="1">
      <w:start w:val="1"/>
      <w:numFmt w:val="decimal"/>
      <w:pStyle w:val="Style2"/>
      <w:lvlText w:val="%1.%2."/>
      <w:lvlJc w:val="left"/>
      <w:pPr>
        <w:ind w:left="115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6421CE"/>
    <w:multiLevelType w:val="hybridMultilevel"/>
    <w:tmpl w:val="099C18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41757C"/>
    <w:multiLevelType w:val="hybridMultilevel"/>
    <w:tmpl w:val="A8C898B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C624580"/>
    <w:multiLevelType w:val="hybridMultilevel"/>
    <w:tmpl w:val="02E8CB96"/>
    <w:lvl w:ilvl="0" w:tplc="4C24780E">
      <w:numFmt w:val="bullet"/>
      <w:lvlText w:val="-"/>
      <w:lvlJc w:val="left"/>
      <w:pPr>
        <w:ind w:left="1080" w:hanging="360"/>
      </w:pPr>
      <w:rPr>
        <w:rFonts w:ascii="Calibri" w:eastAsia="Times New Roman" w:hAnsi="Calibri" w:cs="Calibri"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AD4C25"/>
    <w:multiLevelType w:val="hybridMultilevel"/>
    <w:tmpl w:val="D90EB0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D35302"/>
    <w:multiLevelType w:val="hybridMultilevel"/>
    <w:tmpl w:val="542ED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E23D5"/>
    <w:multiLevelType w:val="hybridMultilevel"/>
    <w:tmpl w:val="FFFFFFFF"/>
    <w:lvl w:ilvl="0" w:tplc="89282F8E">
      <w:start w:val="1"/>
      <w:numFmt w:val="bullet"/>
      <w:lvlText w:val=""/>
      <w:lvlJc w:val="left"/>
      <w:pPr>
        <w:ind w:left="1080" w:hanging="360"/>
      </w:pPr>
      <w:rPr>
        <w:rFonts w:ascii="Symbol" w:hAnsi="Symbol" w:hint="default"/>
      </w:rPr>
    </w:lvl>
    <w:lvl w:ilvl="1" w:tplc="CDB89220">
      <w:start w:val="1"/>
      <w:numFmt w:val="bullet"/>
      <w:lvlText w:val="o"/>
      <w:lvlJc w:val="left"/>
      <w:pPr>
        <w:ind w:left="1440" w:hanging="360"/>
      </w:pPr>
      <w:rPr>
        <w:rFonts w:ascii="Courier New" w:hAnsi="Courier New" w:hint="default"/>
      </w:rPr>
    </w:lvl>
    <w:lvl w:ilvl="2" w:tplc="5EDCB234">
      <w:start w:val="1"/>
      <w:numFmt w:val="bullet"/>
      <w:lvlText w:val=""/>
      <w:lvlJc w:val="left"/>
      <w:pPr>
        <w:ind w:left="2160" w:hanging="360"/>
      </w:pPr>
      <w:rPr>
        <w:rFonts w:ascii="Wingdings" w:hAnsi="Wingdings" w:hint="default"/>
      </w:rPr>
    </w:lvl>
    <w:lvl w:ilvl="3" w:tplc="2BB8B23E">
      <w:start w:val="1"/>
      <w:numFmt w:val="bullet"/>
      <w:lvlText w:val=""/>
      <w:lvlJc w:val="left"/>
      <w:pPr>
        <w:ind w:left="2880" w:hanging="360"/>
      </w:pPr>
      <w:rPr>
        <w:rFonts w:ascii="Symbol" w:hAnsi="Symbol" w:hint="default"/>
      </w:rPr>
    </w:lvl>
    <w:lvl w:ilvl="4" w:tplc="74C8811A">
      <w:start w:val="1"/>
      <w:numFmt w:val="bullet"/>
      <w:lvlText w:val="o"/>
      <w:lvlJc w:val="left"/>
      <w:pPr>
        <w:ind w:left="3600" w:hanging="360"/>
      </w:pPr>
      <w:rPr>
        <w:rFonts w:ascii="Courier New" w:hAnsi="Courier New" w:hint="default"/>
      </w:rPr>
    </w:lvl>
    <w:lvl w:ilvl="5" w:tplc="65B0A170">
      <w:start w:val="1"/>
      <w:numFmt w:val="bullet"/>
      <w:lvlText w:val=""/>
      <w:lvlJc w:val="left"/>
      <w:pPr>
        <w:ind w:left="4320" w:hanging="360"/>
      </w:pPr>
      <w:rPr>
        <w:rFonts w:ascii="Wingdings" w:hAnsi="Wingdings" w:hint="default"/>
      </w:rPr>
    </w:lvl>
    <w:lvl w:ilvl="6" w:tplc="D5E67F58">
      <w:start w:val="1"/>
      <w:numFmt w:val="bullet"/>
      <w:lvlText w:val=""/>
      <w:lvlJc w:val="left"/>
      <w:pPr>
        <w:ind w:left="5040" w:hanging="360"/>
      </w:pPr>
      <w:rPr>
        <w:rFonts w:ascii="Symbol" w:hAnsi="Symbol" w:hint="default"/>
      </w:rPr>
    </w:lvl>
    <w:lvl w:ilvl="7" w:tplc="D1C88308">
      <w:start w:val="1"/>
      <w:numFmt w:val="bullet"/>
      <w:lvlText w:val="o"/>
      <w:lvlJc w:val="left"/>
      <w:pPr>
        <w:ind w:left="5760" w:hanging="360"/>
      </w:pPr>
      <w:rPr>
        <w:rFonts w:ascii="Courier New" w:hAnsi="Courier New" w:hint="default"/>
      </w:rPr>
    </w:lvl>
    <w:lvl w:ilvl="8" w:tplc="6F56A9D0">
      <w:start w:val="1"/>
      <w:numFmt w:val="bullet"/>
      <w:lvlText w:val=""/>
      <w:lvlJc w:val="left"/>
      <w:pPr>
        <w:ind w:left="6480" w:hanging="360"/>
      </w:pPr>
      <w:rPr>
        <w:rFonts w:ascii="Wingdings" w:hAnsi="Wingdings" w:hint="default"/>
      </w:rPr>
    </w:lvl>
  </w:abstractNum>
  <w:abstractNum w:abstractNumId="11" w15:restartNumberingAfterBreak="0">
    <w:nsid w:val="15B33378"/>
    <w:multiLevelType w:val="hybridMultilevel"/>
    <w:tmpl w:val="79C057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6DF2142"/>
    <w:multiLevelType w:val="hybridMultilevel"/>
    <w:tmpl w:val="FEEEB5CC"/>
    <w:lvl w:ilvl="0" w:tplc="D46E17B6">
      <w:start w:val="1"/>
      <w:numFmt w:val="bullet"/>
      <w:pStyle w:val="HCLTBullet1"/>
      <w:lvlText w:val=""/>
      <w:lvlJc w:val="left"/>
      <w:pPr>
        <w:tabs>
          <w:tab w:val="num" w:pos="144"/>
        </w:tabs>
        <w:ind w:left="216" w:hanging="14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9B3819"/>
    <w:multiLevelType w:val="hybridMultilevel"/>
    <w:tmpl w:val="A3244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CE0688"/>
    <w:multiLevelType w:val="hybridMultilevel"/>
    <w:tmpl w:val="A580884E"/>
    <w:lvl w:ilvl="0" w:tplc="4C24780E">
      <w:numFmt w:val="bullet"/>
      <w:lvlText w:val="-"/>
      <w:lvlJc w:val="left"/>
      <w:pPr>
        <w:ind w:left="360" w:hanging="360"/>
      </w:pPr>
      <w:rPr>
        <w:rFonts w:ascii="Calibri" w:eastAsia="Times New Roman" w:hAnsi="Calibri" w:cs="Calibri" w:hint="default"/>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CE5531A"/>
    <w:multiLevelType w:val="hybridMultilevel"/>
    <w:tmpl w:val="9A46D556"/>
    <w:lvl w:ilvl="0" w:tplc="BCD0F0F4">
      <w:start w:val="1"/>
      <w:numFmt w:val="bullet"/>
      <w:lvlText w:val=""/>
      <w:lvlJc w:val="left"/>
      <w:pPr>
        <w:ind w:left="360" w:hanging="360"/>
      </w:pPr>
      <w:rPr>
        <w:rFonts w:ascii="Symbol" w:hAnsi="Symbol" w:hint="default"/>
      </w:rPr>
    </w:lvl>
    <w:lvl w:ilvl="1" w:tplc="700606BA">
      <w:start w:val="1"/>
      <w:numFmt w:val="bullet"/>
      <w:lvlText w:val="o"/>
      <w:lvlJc w:val="left"/>
      <w:pPr>
        <w:ind w:left="1080" w:hanging="360"/>
      </w:pPr>
      <w:rPr>
        <w:rFonts w:ascii="Courier New" w:hAnsi="Courier New" w:hint="default"/>
      </w:rPr>
    </w:lvl>
    <w:lvl w:ilvl="2" w:tplc="8C52C032">
      <w:start w:val="1"/>
      <w:numFmt w:val="bullet"/>
      <w:lvlText w:val=""/>
      <w:lvlJc w:val="left"/>
      <w:pPr>
        <w:ind w:left="1800" w:hanging="360"/>
      </w:pPr>
      <w:rPr>
        <w:rFonts w:ascii="Wingdings" w:hAnsi="Wingdings" w:hint="default"/>
      </w:rPr>
    </w:lvl>
    <w:lvl w:ilvl="3" w:tplc="E392F242">
      <w:start w:val="1"/>
      <w:numFmt w:val="bullet"/>
      <w:lvlText w:val=""/>
      <w:lvlJc w:val="left"/>
      <w:pPr>
        <w:ind w:left="2520" w:hanging="360"/>
      </w:pPr>
      <w:rPr>
        <w:rFonts w:ascii="Symbol" w:hAnsi="Symbol" w:hint="default"/>
      </w:rPr>
    </w:lvl>
    <w:lvl w:ilvl="4" w:tplc="4F481654">
      <w:start w:val="1"/>
      <w:numFmt w:val="bullet"/>
      <w:lvlText w:val="o"/>
      <w:lvlJc w:val="left"/>
      <w:pPr>
        <w:ind w:left="3240" w:hanging="360"/>
      </w:pPr>
      <w:rPr>
        <w:rFonts w:ascii="Courier New" w:hAnsi="Courier New" w:hint="default"/>
      </w:rPr>
    </w:lvl>
    <w:lvl w:ilvl="5" w:tplc="ED6856B2">
      <w:start w:val="1"/>
      <w:numFmt w:val="bullet"/>
      <w:lvlText w:val=""/>
      <w:lvlJc w:val="left"/>
      <w:pPr>
        <w:ind w:left="3960" w:hanging="360"/>
      </w:pPr>
      <w:rPr>
        <w:rFonts w:ascii="Wingdings" w:hAnsi="Wingdings" w:hint="default"/>
      </w:rPr>
    </w:lvl>
    <w:lvl w:ilvl="6" w:tplc="5FB4E42A">
      <w:start w:val="1"/>
      <w:numFmt w:val="bullet"/>
      <w:lvlText w:val=""/>
      <w:lvlJc w:val="left"/>
      <w:pPr>
        <w:ind w:left="4680" w:hanging="360"/>
      </w:pPr>
      <w:rPr>
        <w:rFonts w:ascii="Symbol" w:hAnsi="Symbol" w:hint="default"/>
      </w:rPr>
    </w:lvl>
    <w:lvl w:ilvl="7" w:tplc="ABD24D16">
      <w:start w:val="1"/>
      <w:numFmt w:val="bullet"/>
      <w:lvlText w:val="o"/>
      <w:lvlJc w:val="left"/>
      <w:pPr>
        <w:ind w:left="5400" w:hanging="360"/>
      </w:pPr>
      <w:rPr>
        <w:rFonts w:ascii="Courier New" w:hAnsi="Courier New" w:hint="default"/>
      </w:rPr>
    </w:lvl>
    <w:lvl w:ilvl="8" w:tplc="D3564564">
      <w:start w:val="1"/>
      <w:numFmt w:val="bullet"/>
      <w:lvlText w:val=""/>
      <w:lvlJc w:val="left"/>
      <w:pPr>
        <w:ind w:left="6120" w:hanging="360"/>
      </w:pPr>
      <w:rPr>
        <w:rFonts w:ascii="Wingdings" w:hAnsi="Wingdings" w:hint="default"/>
      </w:rPr>
    </w:lvl>
  </w:abstractNum>
  <w:abstractNum w:abstractNumId="16" w15:restartNumberingAfterBreak="0">
    <w:nsid w:val="1DB2643B"/>
    <w:multiLevelType w:val="hybridMultilevel"/>
    <w:tmpl w:val="0980C6B8"/>
    <w:lvl w:ilvl="0" w:tplc="CDB89220">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1B20D9"/>
    <w:multiLevelType w:val="hybridMultilevel"/>
    <w:tmpl w:val="681A22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F9383A"/>
    <w:multiLevelType w:val="hybridMultilevel"/>
    <w:tmpl w:val="AF84CB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1A56A25"/>
    <w:multiLevelType w:val="hybridMultilevel"/>
    <w:tmpl w:val="A4164910"/>
    <w:lvl w:ilvl="0" w:tplc="41D4E336">
      <w:start w:val="1"/>
      <w:numFmt w:val="bullet"/>
      <w:lvlText w:val="o"/>
      <w:lvlJc w:val="left"/>
      <w:pPr>
        <w:tabs>
          <w:tab w:val="num" w:pos="720"/>
        </w:tabs>
        <w:ind w:left="720" w:hanging="360"/>
      </w:pPr>
      <w:rPr>
        <w:rFonts w:ascii="Courier New" w:hAnsi="Courier New" w:hint="default"/>
      </w:rPr>
    </w:lvl>
    <w:lvl w:ilvl="1" w:tplc="32707F4C" w:tentative="1">
      <w:start w:val="1"/>
      <w:numFmt w:val="bullet"/>
      <w:lvlText w:val="o"/>
      <w:lvlJc w:val="left"/>
      <w:pPr>
        <w:tabs>
          <w:tab w:val="num" w:pos="1440"/>
        </w:tabs>
        <w:ind w:left="1440" w:hanging="360"/>
      </w:pPr>
      <w:rPr>
        <w:rFonts w:ascii="Courier New" w:hAnsi="Courier New" w:hint="default"/>
      </w:rPr>
    </w:lvl>
    <w:lvl w:ilvl="2" w:tplc="EF9CDE80" w:tentative="1">
      <w:start w:val="1"/>
      <w:numFmt w:val="bullet"/>
      <w:lvlText w:val="o"/>
      <w:lvlJc w:val="left"/>
      <w:pPr>
        <w:tabs>
          <w:tab w:val="num" w:pos="2160"/>
        </w:tabs>
        <w:ind w:left="2160" w:hanging="360"/>
      </w:pPr>
      <w:rPr>
        <w:rFonts w:ascii="Courier New" w:hAnsi="Courier New" w:hint="default"/>
      </w:rPr>
    </w:lvl>
    <w:lvl w:ilvl="3" w:tplc="910AC214" w:tentative="1">
      <w:start w:val="1"/>
      <w:numFmt w:val="bullet"/>
      <w:lvlText w:val="o"/>
      <w:lvlJc w:val="left"/>
      <w:pPr>
        <w:tabs>
          <w:tab w:val="num" w:pos="2880"/>
        </w:tabs>
        <w:ind w:left="2880" w:hanging="360"/>
      </w:pPr>
      <w:rPr>
        <w:rFonts w:ascii="Courier New" w:hAnsi="Courier New" w:hint="default"/>
      </w:rPr>
    </w:lvl>
    <w:lvl w:ilvl="4" w:tplc="EC0ABAB2" w:tentative="1">
      <w:start w:val="1"/>
      <w:numFmt w:val="bullet"/>
      <w:lvlText w:val="o"/>
      <w:lvlJc w:val="left"/>
      <w:pPr>
        <w:tabs>
          <w:tab w:val="num" w:pos="3600"/>
        </w:tabs>
        <w:ind w:left="3600" w:hanging="360"/>
      </w:pPr>
      <w:rPr>
        <w:rFonts w:ascii="Courier New" w:hAnsi="Courier New" w:hint="default"/>
      </w:rPr>
    </w:lvl>
    <w:lvl w:ilvl="5" w:tplc="D5F46974" w:tentative="1">
      <w:start w:val="1"/>
      <w:numFmt w:val="bullet"/>
      <w:lvlText w:val="o"/>
      <w:lvlJc w:val="left"/>
      <w:pPr>
        <w:tabs>
          <w:tab w:val="num" w:pos="4320"/>
        </w:tabs>
        <w:ind w:left="4320" w:hanging="360"/>
      </w:pPr>
      <w:rPr>
        <w:rFonts w:ascii="Courier New" w:hAnsi="Courier New" w:hint="default"/>
      </w:rPr>
    </w:lvl>
    <w:lvl w:ilvl="6" w:tplc="F6FE1E8E" w:tentative="1">
      <w:start w:val="1"/>
      <w:numFmt w:val="bullet"/>
      <w:lvlText w:val="o"/>
      <w:lvlJc w:val="left"/>
      <w:pPr>
        <w:tabs>
          <w:tab w:val="num" w:pos="5040"/>
        </w:tabs>
        <w:ind w:left="5040" w:hanging="360"/>
      </w:pPr>
      <w:rPr>
        <w:rFonts w:ascii="Courier New" w:hAnsi="Courier New" w:hint="default"/>
      </w:rPr>
    </w:lvl>
    <w:lvl w:ilvl="7" w:tplc="A196A110" w:tentative="1">
      <w:start w:val="1"/>
      <w:numFmt w:val="bullet"/>
      <w:lvlText w:val="o"/>
      <w:lvlJc w:val="left"/>
      <w:pPr>
        <w:tabs>
          <w:tab w:val="num" w:pos="5760"/>
        </w:tabs>
        <w:ind w:left="5760" w:hanging="360"/>
      </w:pPr>
      <w:rPr>
        <w:rFonts w:ascii="Courier New" w:hAnsi="Courier New" w:hint="default"/>
      </w:rPr>
    </w:lvl>
    <w:lvl w:ilvl="8" w:tplc="6220059A" w:tentative="1">
      <w:start w:val="1"/>
      <w:numFmt w:val="bullet"/>
      <w:lvlText w:val="o"/>
      <w:lvlJc w:val="left"/>
      <w:pPr>
        <w:tabs>
          <w:tab w:val="num" w:pos="6480"/>
        </w:tabs>
        <w:ind w:left="6480" w:hanging="360"/>
      </w:pPr>
      <w:rPr>
        <w:rFonts w:ascii="Courier New" w:hAnsi="Courier New" w:hint="default"/>
      </w:rPr>
    </w:lvl>
  </w:abstractNum>
  <w:abstractNum w:abstractNumId="20" w15:restartNumberingAfterBreak="0">
    <w:nsid w:val="2200846E"/>
    <w:multiLevelType w:val="hybridMultilevel"/>
    <w:tmpl w:val="FFFFFFFF"/>
    <w:lvl w:ilvl="0" w:tplc="D6C62A0E">
      <w:start w:val="1"/>
      <w:numFmt w:val="bullet"/>
      <w:lvlText w:val=""/>
      <w:lvlJc w:val="left"/>
      <w:pPr>
        <w:ind w:left="1080" w:hanging="360"/>
      </w:pPr>
      <w:rPr>
        <w:rFonts w:ascii="Symbol" w:hAnsi="Symbol" w:hint="default"/>
      </w:rPr>
    </w:lvl>
    <w:lvl w:ilvl="1" w:tplc="E286CE32">
      <w:start w:val="1"/>
      <w:numFmt w:val="bullet"/>
      <w:lvlText w:val="o"/>
      <w:lvlJc w:val="left"/>
      <w:pPr>
        <w:ind w:left="1440" w:hanging="360"/>
      </w:pPr>
      <w:rPr>
        <w:rFonts w:ascii="Courier New" w:hAnsi="Courier New" w:hint="default"/>
      </w:rPr>
    </w:lvl>
    <w:lvl w:ilvl="2" w:tplc="E2CEACD8">
      <w:start w:val="1"/>
      <w:numFmt w:val="bullet"/>
      <w:lvlText w:val=""/>
      <w:lvlJc w:val="left"/>
      <w:pPr>
        <w:ind w:left="2160" w:hanging="360"/>
      </w:pPr>
      <w:rPr>
        <w:rFonts w:ascii="Wingdings" w:hAnsi="Wingdings" w:hint="default"/>
      </w:rPr>
    </w:lvl>
    <w:lvl w:ilvl="3" w:tplc="63148BA2">
      <w:start w:val="1"/>
      <w:numFmt w:val="bullet"/>
      <w:lvlText w:val=""/>
      <w:lvlJc w:val="left"/>
      <w:pPr>
        <w:ind w:left="2880" w:hanging="360"/>
      </w:pPr>
      <w:rPr>
        <w:rFonts w:ascii="Symbol" w:hAnsi="Symbol" w:hint="default"/>
      </w:rPr>
    </w:lvl>
    <w:lvl w:ilvl="4" w:tplc="34341996">
      <w:start w:val="1"/>
      <w:numFmt w:val="bullet"/>
      <w:lvlText w:val="o"/>
      <w:lvlJc w:val="left"/>
      <w:pPr>
        <w:ind w:left="3600" w:hanging="360"/>
      </w:pPr>
      <w:rPr>
        <w:rFonts w:ascii="Courier New" w:hAnsi="Courier New" w:hint="default"/>
      </w:rPr>
    </w:lvl>
    <w:lvl w:ilvl="5" w:tplc="ECFAC516">
      <w:start w:val="1"/>
      <w:numFmt w:val="bullet"/>
      <w:lvlText w:val=""/>
      <w:lvlJc w:val="left"/>
      <w:pPr>
        <w:ind w:left="4320" w:hanging="360"/>
      </w:pPr>
      <w:rPr>
        <w:rFonts w:ascii="Wingdings" w:hAnsi="Wingdings" w:hint="default"/>
      </w:rPr>
    </w:lvl>
    <w:lvl w:ilvl="6" w:tplc="503EF40C">
      <w:start w:val="1"/>
      <w:numFmt w:val="bullet"/>
      <w:lvlText w:val=""/>
      <w:lvlJc w:val="left"/>
      <w:pPr>
        <w:ind w:left="5040" w:hanging="360"/>
      </w:pPr>
      <w:rPr>
        <w:rFonts w:ascii="Symbol" w:hAnsi="Symbol" w:hint="default"/>
      </w:rPr>
    </w:lvl>
    <w:lvl w:ilvl="7" w:tplc="1A6013B6">
      <w:start w:val="1"/>
      <w:numFmt w:val="bullet"/>
      <w:lvlText w:val="o"/>
      <w:lvlJc w:val="left"/>
      <w:pPr>
        <w:ind w:left="5760" w:hanging="360"/>
      </w:pPr>
      <w:rPr>
        <w:rFonts w:ascii="Courier New" w:hAnsi="Courier New" w:hint="default"/>
      </w:rPr>
    </w:lvl>
    <w:lvl w:ilvl="8" w:tplc="B59EE56E">
      <w:start w:val="1"/>
      <w:numFmt w:val="bullet"/>
      <w:lvlText w:val=""/>
      <w:lvlJc w:val="left"/>
      <w:pPr>
        <w:ind w:left="6480" w:hanging="360"/>
      </w:pPr>
      <w:rPr>
        <w:rFonts w:ascii="Wingdings" w:hAnsi="Wingdings" w:hint="default"/>
      </w:rPr>
    </w:lvl>
  </w:abstractNum>
  <w:abstractNum w:abstractNumId="21" w15:restartNumberingAfterBreak="0">
    <w:nsid w:val="229E21CB"/>
    <w:multiLevelType w:val="hybridMultilevel"/>
    <w:tmpl w:val="FFFFFFFF"/>
    <w:lvl w:ilvl="0" w:tplc="70501E64">
      <w:start w:val="1"/>
      <w:numFmt w:val="bullet"/>
      <w:lvlText w:val=""/>
      <w:lvlJc w:val="left"/>
      <w:pPr>
        <w:ind w:left="1080" w:hanging="360"/>
      </w:pPr>
      <w:rPr>
        <w:rFonts w:ascii="Symbol" w:hAnsi="Symbol" w:hint="default"/>
      </w:rPr>
    </w:lvl>
    <w:lvl w:ilvl="1" w:tplc="5374DD20">
      <w:start w:val="1"/>
      <w:numFmt w:val="bullet"/>
      <w:lvlText w:val="o"/>
      <w:lvlJc w:val="left"/>
      <w:pPr>
        <w:ind w:left="1440" w:hanging="360"/>
      </w:pPr>
      <w:rPr>
        <w:rFonts w:ascii="Courier New" w:hAnsi="Courier New" w:hint="default"/>
      </w:rPr>
    </w:lvl>
    <w:lvl w:ilvl="2" w:tplc="9AF6789A">
      <w:start w:val="1"/>
      <w:numFmt w:val="bullet"/>
      <w:lvlText w:val=""/>
      <w:lvlJc w:val="left"/>
      <w:pPr>
        <w:ind w:left="2160" w:hanging="360"/>
      </w:pPr>
      <w:rPr>
        <w:rFonts w:ascii="Wingdings" w:hAnsi="Wingdings" w:hint="default"/>
      </w:rPr>
    </w:lvl>
    <w:lvl w:ilvl="3" w:tplc="1F84666C">
      <w:start w:val="1"/>
      <w:numFmt w:val="bullet"/>
      <w:lvlText w:val=""/>
      <w:lvlJc w:val="left"/>
      <w:pPr>
        <w:ind w:left="2880" w:hanging="360"/>
      </w:pPr>
      <w:rPr>
        <w:rFonts w:ascii="Symbol" w:hAnsi="Symbol" w:hint="default"/>
      </w:rPr>
    </w:lvl>
    <w:lvl w:ilvl="4" w:tplc="9AECE88A">
      <w:start w:val="1"/>
      <w:numFmt w:val="bullet"/>
      <w:lvlText w:val="o"/>
      <w:lvlJc w:val="left"/>
      <w:pPr>
        <w:ind w:left="3600" w:hanging="360"/>
      </w:pPr>
      <w:rPr>
        <w:rFonts w:ascii="Courier New" w:hAnsi="Courier New" w:hint="default"/>
      </w:rPr>
    </w:lvl>
    <w:lvl w:ilvl="5" w:tplc="979229A4">
      <w:start w:val="1"/>
      <w:numFmt w:val="bullet"/>
      <w:lvlText w:val=""/>
      <w:lvlJc w:val="left"/>
      <w:pPr>
        <w:ind w:left="4320" w:hanging="360"/>
      </w:pPr>
      <w:rPr>
        <w:rFonts w:ascii="Wingdings" w:hAnsi="Wingdings" w:hint="default"/>
      </w:rPr>
    </w:lvl>
    <w:lvl w:ilvl="6" w:tplc="C4E63948">
      <w:start w:val="1"/>
      <w:numFmt w:val="bullet"/>
      <w:lvlText w:val=""/>
      <w:lvlJc w:val="left"/>
      <w:pPr>
        <w:ind w:left="5040" w:hanging="360"/>
      </w:pPr>
      <w:rPr>
        <w:rFonts w:ascii="Symbol" w:hAnsi="Symbol" w:hint="default"/>
      </w:rPr>
    </w:lvl>
    <w:lvl w:ilvl="7" w:tplc="04BCEE4A">
      <w:start w:val="1"/>
      <w:numFmt w:val="bullet"/>
      <w:lvlText w:val="o"/>
      <w:lvlJc w:val="left"/>
      <w:pPr>
        <w:ind w:left="5760" w:hanging="360"/>
      </w:pPr>
      <w:rPr>
        <w:rFonts w:ascii="Courier New" w:hAnsi="Courier New" w:hint="default"/>
      </w:rPr>
    </w:lvl>
    <w:lvl w:ilvl="8" w:tplc="2E62F054">
      <w:start w:val="1"/>
      <w:numFmt w:val="bullet"/>
      <w:lvlText w:val=""/>
      <w:lvlJc w:val="left"/>
      <w:pPr>
        <w:ind w:left="6480" w:hanging="360"/>
      </w:pPr>
      <w:rPr>
        <w:rFonts w:ascii="Wingdings" w:hAnsi="Wingdings" w:hint="default"/>
      </w:rPr>
    </w:lvl>
  </w:abstractNum>
  <w:abstractNum w:abstractNumId="22" w15:restartNumberingAfterBreak="0">
    <w:nsid w:val="23706EF1"/>
    <w:multiLevelType w:val="hybridMultilevel"/>
    <w:tmpl w:val="D0D4142E"/>
    <w:lvl w:ilvl="0" w:tplc="803AA0A6">
      <w:start w:val="1"/>
      <w:numFmt w:val="bullet"/>
      <w:lvlText w:val=""/>
      <w:lvlJc w:val="left"/>
      <w:pPr>
        <w:ind w:left="720" w:hanging="360"/>
      </w:pPr>
      <w:rPr>
        <w:rFonts w:ascii="Symbol" w:hAnsi="Symbol" w:hint="default"/>
      </w:rPr>
    </w:lvl>
    <w:lvl w:ilvl="1" w:tplc="B2225320">
      <w:start w:val="1"/>
      <w:numFmt w:val="bullet"/>
      <w:lvlText w:val="o"/>
      <w:lvlJc w:val="left"/>
      <w:pPr>
        <w:ind w:left="1440" w:hanging="360"/>
      </w:pPr>
      <w:rPr>
        <w:rFonts w:ascii="Courier New" w:hAnsi="Courier New" w:hint="default"/>
      </w:rPr>
    </w:lvl>
    <w:lvl w:ilvl="2" w:tplc="7DE666D6">
      <w:start w:val="1"/>
      <w:numFmt w:val="bullet"/>
      <w:lvlText w:val=""/>
      <w:lvlJc w:val="left"/>
      <w:pPr>
        <w:ind w:left="2160" w:hanging="360"/>
      </w:pPr>
      <w:rPr>
        <w:rFonts w:ascii="Wingdings" w:hAnsi="Wingdings" w:hint="default"/>
      </w:rPr>
    </w:lvl>
    <w:lvl w:ilvl="3" w:tplc="9998EE48">
      <w:start w:val="1"/>
      <w:numFmt w:val="bullet"/>
      <w:lvlText w:val=""/>
      <w:lvlJc w:val="left"/>
      <w:pPr>
        <w:ind w:left="2880" w:hanging="360"/>
      </w:pPr>
      <w:rPr>
        <w:rFonts w:ascii="Symbol" w:hAnsi="Symbol" w:hint="default"/>
      </w:rPr>
    </w:lvl>
    <w:lvl w:ilvl="4" w:tplc="DCE01C14">
      <w:start w:val="1"/>
      <w:numFmt w:val="bullet"/>
      <w:lvlText w:val="o"/>
      <w:lvlJc w:val="left"/>
      <w:pPr>
        <w:ind w:left="3600" w:hanging="360"/>
      </w:pPr>
      <w:rPr>
        <w:rFonts w:ascii="Courier New" w:hAnsi="Courier New" w:hint="default"/>
      </w:rPr>
    </w:lvl>
    <w:lvl w:ilvl="5" w:tplc="960279DA">
      <w:start w:val="1"/>
      <w:numFmt w:val="bullet"/>
      <w:lvlText w:val=""/>
      <w:lvlJc w:val="left"/>
      <w:pPr>
        <w:ind w:left="4320" w:hanging="360"/>
      </w:pPr>
      <w:rPr>
        <w:rFonts w:ascii="Wingdings" w:hAnsi="Wingdings" w:hint="default"/>
      </w:rPr>
    </w:lvl>
    <w:lvl w:ilvl="6" w:tplc="2D489D58">
      <w:start w:val="1"/>
      <w:numFmt w:val="bullet"/>
      <w:lvlText w:val=""/>
      <w:lvlJc w:val="left"/>
      <w:pPr>
        <w:ind w:left="5040" w:hanging="360"/>
      </w:pPr>
      <w:rPr>
        <w:rFonts w:ascii="Symbol" w:hAnsi="Symbol" w:hint="default"/>
      </w:rPr>
    </w:lvl>
    <w:lvl w:ilvl="7" w:tplc="E9C24800">
      <w:start w:val="1"/>
      <w:numFmt w:val="bullet"/>
      <w:lvlText w:val="o"/>
      <w:lvlJc w:val="left"/>
      <w:pPr>
        <w:ind w:left="5760" w:hanging="360"/>
      </w:pPr>
      <w:rPr>
        <w:rFonts w:ascii="Courier New" w:hAnsi="Courier New" w:hint="default"/>
      </w:rPr>
    </w:lvl>
    <w:lvl w:ilvl="8" w:tplc="AE8494B0">
      <w:start w:val="1"/>
      <w:numFmt w:val="bullet"/>
      <w:lvlText w:val=""/>
      <w:lvlJc w:val="left"/>
      <w:pPr>
        <w:ind w:left="6480" w:hanging="360"/>
      </w:pPr>
      <w:rPr>
        <w:rFonts w:ascii="Wingdings" w:hAnsi="Wingdings" w:hint="default"/>
      </w:rPr>
    </w:lvl>
  </w:abstractNum>
  <w:abstractNum w:abstractNumId="23" w15:restartNumberingAfterBreak="0">
    <w:nsid w:val="272AAD77"/>
    <w:multiLevelType w:val="hybridMultilevel"/>
    <w:tmpl w:val="FFFFFFFF"/>
    <w:lvl w:ilvl="0" w:tplc="C11497E4">
      <w:start w:val="1"/>
      <w:numFmt w:val="bullet"/>
      <w:lvlText w:val=""/>
      <w:lvlJc w:val="left"/>
      <w:pPr>
        <w:ind w:left="720" w:hanging="360"/>
      </w:pPr>
      <w:rPr>
        <w:rFonts w:ascii="Symbol" w:hAnsi="Symbol" w:hint="default"/>
      </w:rPr>
    </w:lvl>
    <w:lvl w:ilvl="1" w:tplc="6C407440">
      <w:start w:val="1"/>
      <w:numFmt w:val="bullet"/>
      <w:lvlText w:val="o"/>
      <w:lvlJc w:val="left"/>
      <w:pPr>
        <w:ind w:left="1440" w:hanging="360"/>
      </w:pPr>
      <w:rPr>
        <w:rFonts w:ascii="Courier New" w:hAnsi="Courier New" w:hint="default"/>
      </w:rPr>
    </w:lvl>
    <w:lvl w:ilvl="2" w:tplc="420EA958">
      <w:start w:val="1"/>
      <w:numFmt w:val="bullet"/>
      <w:lvlText w:val=""/>
      <w:lvlJc w:val="left"/>
      <w:pPr>
        <w:ind w:left="2160" w:hanging="360"/>
      </w:pPr>
      <w:rPr>
        <w:rFonts w:ascii="Wingdings" w:hAnsi="Wingdings" w:hint="default"/>
      </w:rPr>
    </w:lvl>
    <w:lvl w:ilvl="3" w:tplc="07EA0754">
      <w:start w:val="1"/>
      <w:numFmt w:val="bullet"/>
      <w:lvlText w:val=""/>
      <w:lvlJc w:val="left"/>
      <w:pPr>
        <w:ind w:left="2880" w:hanging="360"/>
      </w:pPr>
      <w:rPr>
        <w:rFonts w:ascii="Symbol" w:hAnsi="Symbol" w:hint="default"/>
      </w:rPr>
    </w:lvl>
    <w:lvl w:ilvl="4" w:tplc="A37EA914">
      <w:start w:val="1"/>
      <w:numFmt w:val="bullet"/>
      <w:lvlText w:val="o"/>
      <w:lvlJc w:val="left"/>
      <w:pPr>
        <w:ind w:left="3600" w:hanging="360"/>
      </w:pPr>
      <w:rPr>
        <w:rFonts w:ascii="Courier New" w:hAnsi="Courier New" w:hint="default"/>
      </w:rPr>
    </w:lvl>
    <w:lvl w:ilvl="5" w:tplc="EE24A1E4">
      <w:start w:val="1"/>
      <w:numFmt w:val="bullet"/>
      <w:lvlText w:val=""/>
      <w:lvlJc w:val="left"/>
      <w:pPr>
        <w:ind w:left="4320" w:hanging="360"/>
      </w:pPr>
      <w:rPr>
        <w:rFonts w:ascii="Wingdings" w:hAnsi="Wingdings" w:hint="default"/>
      </w:rPr>
    </w:lvl>
    <w:lvl w:ilvl="6" w:tplc="0EA0523A">
      <w:start w:val="1"/>
      <w:numFmt w:val="bullet"/>
      <w:lvlText w:val=""/>
      <w:lvlJc w:val="left"/>
      <w:pPr>
        <w:ind w:left="5040" w:hanging="360"/>
      </w:pPr>
      <w:rPr>
        <w:rFonts w:ascii="Symbol" w:hAnsi="Symbol" w:hint="default"/>
      </w:rPr>
    </w:lvl>
    <w:lvl w:ilvl="7" w:tplc="FB208C6E">
      <w:start w:val="1"/>
      <w:numFmt w:val="bullet"/>
      <w:lvlText w:val="o"/>
      <w:lvlJc w:val="left"/>
      <w:pPr>
        <w:ind w:left="5760" w:hanging="360"/>
      </w:pPr>
      <w:rPr>
        <w:rFonts w:ascii="Courier New" w:hAnsi="Courier New" w:hint="default"/>
      </w:rPr>
    </w:lvl>
    <w:lvl w:ilvl="8" w:tplc="C9C2CD1C">
      <w:start w:val="1"/>
      <w:numFmt w:val="bullet"/>
      <w:lvlText w:val=""/>
      <w:lvlJc w:val="left"/>
      <w:pPr>
        <w:ind w:left="6480" w:hanging="360"/>
      </w:pPr>
      <w:rPr>
        <w:rFonts w:ascii="Wingdings" w:hAnsi="Wingdings" w:hint="default"/>
      </w:rPr>
    </w:lvl>
  </w:abstractNum>
  <w:abstractNum w:abstractNumId="24" w15:restartNumberingAfterBreak="0">
    <w:nsid w:val="29F31568"/>
    <w:multiLevelType w:val="hybridMultilevel"/>
    <w:tmpl w:val="D1321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320310"/>
    <w:multiLevelType w:val="hybridMultilevel"/>
    <w:tmpl w:val="417A3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ACD276F"/>
    <w:multiLevelType w:val="hybridMultilevel"/>
    <w:tmpl w:val="F752B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CBA5A49"/>
    <w:multiLevelType w:val="hybridMultilevel"/>
    <w:tmpl w:val="FFFFFFFF"/>
    <w:lvl w:ilvl="0" w:tplc="2DE2A49A">
      <w:start w:val="1"/>
      <w:numFmt w:val="bullet"/>
      <w:lvlText w:val=""/>
      <w:lvlJc w:val="left"/>
      <w:pPr>
        <w:ind w:left="1080" w:hanging="360"/>
      </w:pPr>
      <w:rPr>
        <w:rFonts w:ascii="Symbol" w:hAnsi="Symbol" w:hint="default"/>
      </w:rPr>
    </w:lvl>
    <w:lvl w:ilvl="1" w:tplc="38102816">
      <w:start w:val="1"/>
      <w:numFmt w:val="bullet"/>
      <w:lvlText w:val="o"/>
      <w:lvlJc w:val="left"/>
      <w:pPr>
        <w:ind w:left="1440" w:hanging="360"/>
      </w:pPr>
      <w:rPr>
        <w:rFonts w:ascii="Courier New" w:hAnsi="Courier New" w:hint="default"/>
      </w:rPr>
    </w:lvl>
    <w:lvl w:ilvl="2" w:tplc="45402806">
      <w:start w:val="1"/>
      <w:numFmt w:val="bullet"/>
      <w:lvlText w:val=""/>
      <w:lvlJc w:val="left"/>
      <w:pPr>
        <w:ind w:left="2160" w:hanging="360"/>
      </w:pPr>
      <w:rPr>
        <w:rFonts w:ascii="Wingdings" w:hAnsi="Wingdings" w:hint="default"/>
      </w:rPr>
    </w:lvl>
    <w:lvl w:ilvl="3" w:tplc="DB70CFDA">
      <w:start w:val="1"/>
      <w:numFmt w:val="bullet"/>
      <w:lvlText w:val=""/>
      <w:lvlJc w:val="left"/>
      <w:pPr>
        <w:ind w:left="2880" w:hanging="360"/>
      </w:pPr>
      <w:rPr>
        <w:rFonts w:ascii="Symbol" w:hAnsi="Symbol" w:hint="default"/>
      </w:rPr>
    </w:lvl>
    <w:lvl w:ilvl="4" w:tplc="7BD874D4">
      <w:start w:val="1"/>
      <w:numFmt w:val="bullet"/>
      <w:lvlText w:val="o"/>
      <w:lvlJc w:val="left"/>
      <w:pPr>
        <w:ind w:left="3600" w:hanging="360"/>
      </w:pPr>
      <w:rPr>
        <w:rFonts w:ascii="Courier New" w:hAnsi="Courier New" w:hint="default"/>
      </w:rPr>
    </w:lvl>
    <w:lvl w:ilvl="5" w:tplc="51F6DC08">
      <w:start w:val="1"/>
      <w:numFmt w:val="bullet"/>
      <w:lvlText w:val=""/>
      <w:lvlJc w:val="left"/>
      <w:pPr>
        <w:ind w:left="4320" w:hanging="360"/>
      </w:pPr>
      <w:rPr>
        <w:rFonts w:ascii="Wingdings" w:hAnsi="Wingdings" w:hint="default"/>
      </w:rPr>
    </w:lvl>
    <w:lvl w:ilvl="6" w:tplc="A3AED116">
      <w:start w:val="1"/>
      <w:numFmt w:val="bullet"/>
      <w:lvlText w:val=""/>
      <w:lvlJc w:val="left"/>
      <w:pPr>
        <w:ind w:left="5040" w:hanging="360"/>
      </w:pPr>
      <w:rPr>
        <w:rFonts w:ascii="Symbol" w:hAnsi="Symbol" w:hint="default"/>
      </w:rPr>
    </w:lvl>
    <w:lvl w:ilvl="7" w:tplc="BD96BBE6">
      <w:start w:val="1"/>
      <w:numFmt w:val="bullet"/>
      <w:lvlText w:val="o"/>
      <w:lvlJc w:val="left"/>
      <w:pPr>
        <w:ind w:left="5760" w:hanging="360"/>
      </w:pPr>
      <w:rPr>
        <w:rFonts w:ascii="Courier New" w:hAnsi="Courier New" w:hint="default"/>
      </w:rPr>
    </w:lvl>
    <w:lvl w:ilvl="8" w:tplc="0C02EB02">
      <w:start w:val="1"/>
      <w:numFmt w:val="bullet"/>
      <w:lvlText w:val=""/>
      <w:lvlJc w:val="left"/>
      <w:pPr>
        <w:ind w:left="6480" w:hanging="360"/>
      </w:pPr>
      <w:rPr>
        <w:rFonts w:ascii="Wingdings" w:hAnsi="Wingdings" w:hint="default"/>
      </w:rPr>
    </w:lvl>
  </w:abstractNum>
  <w:abstractNum w:abstractNumId="28" w15:restartNumberingAfterBreak="0">
    <w:nsid w:val="2D2517B7"/>
    <w:multiLevelType w:val="hybridMultilevel"/>
    <w:tmpl w:val="F5601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292031"/>
    <w:multiLevelType w:val="hybridMultilevel"/>
    <w:tmpl w:val="65865A64"/>
    <w:lvl w:ilvl="0" w:tplc="9DF654D2">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0" w15:restartNumberingAfterBreak="0">
    <w:nsid w:val="30BC137D"/>
    <w:multiLevelType w:val="hybridMultilevel"/>
    <w:tmpl w:val="FFFFFFFF"/>
    <w:lvl w:ilvl="0" w:tplc="5A0857AC">
      <w:start w:val="1"/>
      <w:numFmt w:val="bullet"/>
      <w:lvlText w:val=""/>
      <w:lvlJc w:val="left"/>
      <w:pPr>
        <w:ind w:left="1080" w:hanging="360"/>
      </w:pPr>
      <w:rPr>
        <w:rFonts w:ascii="Symbol" w:hAnsi="Symbol" w:hint="default"/>
      </w:rPr>
    </w:lvl>
    <w:lvl w:ilvl="1" w:tplc="DEEC9266">
      <w:start w:val="1"/>
      <w:numFmt w:val="bullet"/>
      <w:lvlText w:val="o"/>
      <w:lvlJc w:val="left"/>
      <w:pPr>
        <w:ind w:left="1800" w:hanging="360"/>
      </w:pPr>
      <w:rPr>
        <w:rFonts w:ascii="Courier New" w:hAnsi="Courier New" w:hint="default"/>
      </w:rPr>
    </w:lvl>
    <w:lvl w:ilvl="2" w:tplc="BD804B2E">
      <w:start w:val="1"/>
      <w:numFmt w:val="bullet"/>
      <w:lvlText w:val=""/>
      <w:lvlJc w:val="left"/>
      <w:pPr>
        <w:ind w:left="2520" w:hanging="360"/>
      </w:pPr>
      <w:rPr>
        <w:rFonts w:ascii="Wingdings" w:hAnsi="Wingdings" w:hint="default"/>
      </w:rPr>
    </w:lvl>
    <w:lvl w:ilvl="3" w:tplc="97DEB93A">
      <w:start w:val="1"/>
      <w:numFmt w:val="bullet"/>
      <w:lvlText w:val=""/>
      <w:lvlJc w:val="left"/>
      <w:pPr>
        <w:ind w:left="3240" w:hanging="360"/>
      </w:pPr>
      <w:rPr>
        <w:rFonts w:ascii="Symbol" w:hAnsi="Symbol" w:hint="default"/>
      </w:rPr>
    </w:lvl>
    <w:lvl w:ilvl="4" w:tplc="7F74271C">
      <w:start w:val="1"/>
      <w:numFmt w:val="bullet"/>
      <w:lvlText w:val="o"/>
      <w:lvlJc w:val="left"/>
      <w:pPr>
        <w:ind w:left="3960" w:hanging="360"/>
      </w:pPr>
      <w:rPr>
        <w:rFonts w:ascii="Courier New" w:hAnsi="Courier New" w:hint="default"/>
      </w:rPr>
    </w:lvl>
    <w:lvl w:ilvl="5" w:tplc="B8B2FA54">
      <w:start w:val="1"/>
      <w:numFmt w:val="bullet"/>
      <w:lvlText w:val=""/>
      <w:lvlJc w:val="left"/>
      <w:pPr>
        <w:ind w:left="4680" w:hanging="360"/>
      </w:pPr>
      <w:rPr>
        <w:rFonts w:ascii="Wingdings" w:hAnsi="Wingdings" w:hint="default"/>
      </w:rPr>
    </w:lvl>
    <w:lvl w:ilvl="6" w:tplc="1E60B210">
      <w:start w:val="1"/>
      <w:numFmt w:val="bullet"/>
      <w:lvlText w:val=""/>
      <w:lvlJc w:val="left"/>
      <w:pPr>
        <w:ind w:left="5400" w:hanging="360"/>
      </w:pPr>
      <w:rPr>
        <w:rFonts w:ascii="Symbol" w:hAnsi="Symbol" w:hint="default"/>
      </w:rPr>
    </w:lvl>
    <w:lvl w:ilvl="7" w:tplc="9396576E">
      <w:start w:val="1"/>
      <w:numFmt w:val="bullet"/>
      <w:lvlText w:val="o"/>
      <w:lvlJc w:val="left"/>
      <w:pPr>
        <w:ind w:left="6120" w:hanging="360"/>
      </w:pPr>
      <w:rPr>
        <w:rFonts w:ascii="Courier New" w:hAnsi="Courier New" w:hint="default"/>
      </w:rPr>
    </w:lvl>
    <w:lvl w:ilvl="8" w:tplc="A99A1C3E">
      <w:start w:val="1"/>
      <w:numFmt w:val="bullet"/>
      <w:lvlText w:val=""/>
      <w:lvlJc w:val="left"/>
      <w:pPr>
        <w:ind w:left="6840" w:hanging="360"/>
      </w:pPr>
      <w:rPr>
        <w:rFonts w:ascii="Wingdings" w:hAnsi="Wingdings" w:hint="default"/>
      </w:rPr>
    </w:lvl>
  </w:abstractNum>
  <w:abstractNum w:abstractNumId="31" w15:restartNumberingAfterBreak="0">
    <w:nsid w:val="3160774B"/>
    <w:multiLevelType w:val="hybridMultilevel"/>
    <w:tmpl w:val="FFFFFFFF"/>
    <w:lvl w:ilvl="0" w:tplc="A75E51D6">
      <w:start w:val="1"/>
      <w:numFmt w:val="bullet"/>
      <w:lvlText w:val=""/>
      <w:lvlJc w:val="left"/>
      <w:pPr>
        <w:ind w:left="1080" w:hanging="360"/>
      </w:pPr>
      <w:rPr>
        <w:rFonts w:ascii="Symbol" w:hAnsi="Symbol" w:hint="default"/>
      </w:rPr>
    </w:lvl>
    <w:lvl w:ilvl="1" w:tplc="169CBAF6">
      <w:start w:val="1"/>
      <w:numFmt w:val="bullet"/>
      <w:lvlText w:val="o"/>
      <w:lvlJc w:val="left"/>
      <w:pPr>
        <w:ind w:left="1440" w:hanging="360"/>
      </w:pPr>
      <w:rPr>
        <w:rFonts w:ascii="Courier New" w:hAnsi="Courier New" w:hint="default"/>
      </w:rPr>
    </w:lvl>
    <w:lvl w:ilvl="2" w:tplc="0728E600">
      <w:start w:val="1"/>
      <w:numFmt w:val="bullet"/>
      <w:lvlText w:val=""/>
      <w:lvlJc w:val="left"/>
      <w:pPr>
        <w:ind w:left="2160" w:hanging="360"/>
      </w:pPr>
      <w:rPr>
        <w:rFonts w:ascii="Wingdings" w:hAnsi="Wingdings" w:hint="default"/>
      </w:rPr>
    </w:lvl>
    <w:lvl w:ilvl="3" w:tplc="263E7836">
      <w:start w:val="1"/>
      <w:numFmt w:val="bullet"/>
      <w:lvlText w:val=""/>
      <w:lvlJc w:val="left"/>
      <w:pPr>
        <w:ind w:left="2880" w:hanging="360"/>
      </w:pPr>
      <w:rPr>
        <w:rFonts w:ascii="Symbol" w:hAnsi="Symbol" w:hint="default"/>
      </w:rPr>
    </w:lvl>
    <w:lvl w:ilvl="4" w:tplc="26E8FC08">
      <w:start w:val="1"/>
      <w:numFmt w:val="bullet"/>
      <w:lvlText w:val="o"/>
      <w:lvlJc w:val="left"/>
      <w:pPr>
        <w:ind w:left="3600" w:hanging="360"/>
      </w:pPr>
      <w:rPr>
        <w:rFonts w:ascii="Courier New" w:hAnsi="Courier New" w:hint="default"/>
      </w:rPr>
    </w:lvl>
    <w:lvl w:ilvl="5" w:tplc="5E30AF6C">
      <w:start w:val="1"/>
      <w:numFmt w:val="bullet"/>
      <w:lvlText w:val=""/>
      <w:lvlJc w:val="left"/>
      <w:pPr>
        <w:ind w:left="4320" w:hanging="360"/>
      </w:pPr>
      <w:rPr>
        <w:rFonts w:ascii="Wingdings" w:hAnsi="Wingdings" w:hint="default"/>
      </w:rPr>
    </w:lvl>
    <w:lvl w:ilvl="6" w:tplc="509CCC02">
      <w:start w:val="1"/>
      <w:numFmt w:val="bullet"/>
      <w:lvlText w:val=""/>
      <w:lvlJc w:val="left"/>
      <w:pPr>
        <w:ind w:left="5040" w:hanging="360"/>
      </w:pPr>
      <w:rPr>
        <w:rFonts w:ascii="Symbol" w:hAnsi="Symbol" w:hint="default"/>
      </w:rPr>
    </w:lvl>
    <w:lvl w:ilvl="7" w:tplc="E244E0DA">
      <w:start w:val="1"/>
      <w:numFmt w:val="bullet"/>
      <w:lvlText w:val="o"/>
      <w:lvlJc w:val="left"/>
      <w:pPr>
        <w:ind w:left="5760" w:hanging="360"/>
      </w:pPr>
      <w:rPr>
        <w:rFonts w:ascii="Courier New" w:hAnsi="Courier New" w:hint="default"/>
      </w:rPr>
    </w:lvl>
    <w:lvl w:ilvl="8" w:tplc="B718C2C8">
      <w:start w:val="1"/>
      <w:numFmt w:val="bullet"/>
      <w:lvlText w:val=""/>
      <w:lvlJc w:val="left"/>
      <w:pPr>
        <w:ind w:left="6480" w:hanging="360"/>
      </w:pPr>
      <w:rPr>
        <w:rFonts w:ascii="Wingdings" w:hAnsi="Wingdings" w:hint="default"/>
      </w:rPr>
    </w:lvl>
  </w:abstractNum>
  <w:abstractNum w:abstractNumId="32" w15:restartNumberingAfterBreak="0">
    <w:nsid w:val="319019DD"/>
    <w:multiLevelType w:val="hybridMultilevel"/>
    <w:tmpl w:val="F7C4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3B9212"/>
    <w:multiLevelType w:val="hybridMultilevel"/>
    <w:tmpl w:val="FFFFFFFF"/>
    <w:lvl w:ilvl="0" w:tplc="E53E10D8">
      <w:start w:val="1"/>
      <w:numFmt w:val="bullet"/>
      <w:lvlText w:val=""/>
      <w:lvlJc w:val="left"/>
      <w:pPr>
        <w:ind w:left="1080" w:hanging="360"/>
      </w:pPr>
      <w:rPr>
        <w:rFonts w:ascii="Symbol" w:hAnsi="Symbol" w:hint="default"/>
      </w:rPr>
    </w:lvl>
    <w:lvl w:ilvl="1" w:tplc="79EE44EE">
      <w:start w:val="1"/>
      <w:numFmt w:val="bullet"/>
      <w:lvlText w:val="o"/>
      <w:lvlJc w:val="left"/>
      <w:pPr>
        <w:ind w:left="1440" w:hanging="360"/>
      </w:pPr>
      <w:rPr>
        <w:rFonts w:ascii="Courier New" w:hAnsi="Courier New" w:hint="default"/>
      </w:rPr>
    </w:lvl>
    <w:lvl w:ilvl="2" w:tplc="B9DE2960">
      <w:start w:val="1"/>
      <w:numFmt w:val="bullet"/>
      <w:lvlText w:val=""/>
      <w:lvlJc w:val="left"/>
      <w:pPr>
        <w:ind w:left="2160" w:hanging="360"/>
      </w:pPr>
      <w:rPr>
        <w:rFonts w:ascii="Wingdings" w:hAnsi="Wingdings" w:hint="default"/>
      </w:rPr>
    </w:lvl>
    <w:lvl w:ilvl="3" w:tplc="9116A326">
      <w:start w:val="1"/>
      <w:numFmt w:val="bullet"/>
      <w:lvlText w:val=""/>
      <w:lvlJc w:val="left"/>
      <w:pPr>
        <w:ind w:left="2880" w:hanging="360"/>
      </w:pPr>
      <w:rPr>
        <w:rFonts w:ascii="Symbol" w:hAnsi="Symbol" w:hint="default"/>
      </w:rPr>
    </w:lvl>
    <w:lvl w:ilvl="4" w:tplc="6922A5E6">
      <w:start w:val="1"/>
      <w:numFmt w:val="bullet"/>
      <w:lvlText w:val="o"/>
      <w:lvlJc w:val="left"/>
      <w:pPr>
        <w:ind w:left="3600" w:hanging="360"/>
      </w:pPr>
      <w:rPr>
        <w:rFonts w:ascii="Courier New" w:hAnsi="Courier New" w:hint="default"/>
      </w:rPr>
    </w:lvl>
    <w:lvl w:ilvl="5" w:tplc="021EA86E">
      <w:start w:val="1"/>
      <w:numFmt w:val="bullet"/>
      <w:lvlText w:val=""/>
      <w:lvlJc w:val="left"/>
      <w:pPr>
        <w:ind w:left="4320" w:hanging="360"/>
      </w:pPr>
      <w:rPr>
        <w:rFonts w:ascii="Wingdings" w:hAnsi="Wingdings" w:hint="default"/>
      </w:rPr>
    </w:lvl>
    <w:lvl w:ilvl="6" w:tplc="00FE4E18">
      <w:start w:val="1"/>
      <w:numFmt w:val="bullet"/>
      <w:lvlText w:val=""/>
      <w:lvlJc w:val="left"/>
      <w:pPr>
        <w:ind w:left="5040" w:hanging="360"/>
      </w:pPr>
      <w:rPr>
        <w:rFonts w:ascii="Symbol" w:hAnsi="Symbol" w:hint="default"/>
      </w:rPr>
    </w:lvl>
    <w:lvl w:ilvl="7" w:tplc="7EC49924">
      <w:start w:val="1"/>
      <w:numFmt w:val="bullet"/>
      <w:lvlText w:val="o"/>
      <w:lvlJc w:val="left"/>
      <w:pPr>
        <w:ind w:left="5760" w:hanging="360"/>
      </w:pPr>
      <w:rPr>
        <w:rFonts w:ascii="Courier New" w:hAnsi="Courier New" w:hint="default"/>
      </w:rPr>
    </w:lvl>
    <w:lvl w:ilvl="8" w:tplc="7D7A423A">
      <w:start w:val="1"/>
      <w:numFmt w:val="bullet"/>
      <w:lvlText w:val=""/>
      <w:lvlJc w:val="left"/>
      <w:pPr>
        <w:ind w:left="6480" w:hanging="360"/>
      </w:pPr>
      <w:rPr>
        <w:rFonts w:ascii="Wingdings" w:hAnsi="Wingdings" w:hint="default"/>
      </w:rPr>
    </w:lvl>
  </w:abstractNum>
  <w:abstractNum w:abstractNumId="34" w15:restartNumberingAfterBreak="0">
    <w:nsid w:val="393EA719"/>
    <w:multiLevelType w:val="hybridMultilevel"/>
    <w:tmpl w:val="FFFFFFFF"/>
    <w:lvl w:ilvl="0" w:tplc="9E9EC29A">
      <w:start w:val="1"/>
      <w:numFmt w:val="bullet"/>
      <w:lvlText w:val=""/>
      <w:lvlJc w:val="left"/>
      <w:pPr>
        <w:ind w:left="720" w:hanging="360"/>
      </w:pPr>
      <w:rPr>
        <w:rFonts w:ascii="Symbol" w:hAnsi="Symbol" w:hint="default"/>
      </w:rPr>
    </w:lvl>
    <w:lvl w:ilvl="1" w:tplc="337EAE66">
      <w:start w:val="1"/>
      <w:numFmt w:val="bullet"/>
      <w:lvlText w:val="o"/>
      <w:lvlJc w:val="left"/>
      <w:pPr>
        <w:ind w:left="1440" w:hanging="360"/>
      </w:pPr>
      <w:rPr>
        <w:rFonts w:ascii="Courier New" w:hAnsi="Courier New" w:hint="default"/>
      </w:rPr>
    </w:lvl>
    <w:lvl w:ilvl="2" w:tplc="1A1270E4">
      <w:start w:val="1"/>
      <w:numFmt w:val="bullet"/>
      <w:lvlText w:val=""/>
      <w:lvlJc w:val="left"/>
      <w:pPr>
        <w:ind w:left="2160" w:hanging="360"/>
      </w:pPr>
      <w:rPr>
        <w:rFonts w:ascii="Wingdings" w:hAnsi="Wingdings" w:hint="default"/>
      </w:rPr>
    </w:lvl>
    <w:lvl w:ilvl="3" w:tplc="3B929AC4">
      <w:start w:val="1"/>
      <w:numFmt w:val="bullet"/>
      <w:lvlText w:val=""/>
      <w:lvlJc w:val="left"/>
      <w:pPr>
        <w:ind w:left="2880" w:hanging="360"/>
      </w:pPr>
      <w:rPr>
        <w:rFonts w:ascii="Symbol" w:hAnsi="Symbol" w:hint="default"/>
      </w:rPr>
    </w:lvl>
    <w:lvl w:ilvl="4" w:tplc="FD8C7FA0">
      <w:start w:val="1"/>
      <w:numFmt w:val="bullet"/>
      <w:lvlText w:val="o"/>
      <w:lvlJc w:val="left"/>
      <w:pPr>
        <w:ind w:left="3600" w:hanging="360"/>
      </w:pPr>
      <w:rPr>
        <w:rFonts w:ascii="Courier New" w:hAnsi="Courier New" w:hint="default"/>
      </w:rPr>
    </w:lvl>
    <w:lvl w:ilvl="5" w:tplc="A0D6C6FA">
      <w:start w:val="1"/>
      <w:numFmt w:val="bullet"/>
      <w:lvlText w:val=""/>
      <w:lvlJc w:val="left"/>
      <w:pPr>
        <w:ind w:left="4320" w:hanging="360"/>
      </w:pPr>
      <w:rPr>
        <w:rFonts w:ascii="Wingdings" w:hAnsi="Wingdings" w:hint="default"/>
      </w:rPr>
    </w:lvl>
    <w:lvl w:ilvl="6" w:tplc="1C368408">
      <w:start w:val="1"/>
      <w:numFmt w:val="bullet"/>
      <w:lvlText w:val=""/>
      <w:lvlJc w:val="left"/>
      <w:pPr>
        <w:ind w:left="5040" w:hanging="360"/>
      </w:pPr>
      <w:rPr>
        <w:rFonts w:ascii="Symbol" w:hAnsi="Symbol" w:hint="default"/>
      </w:rPr>
    </w:lvl>
    <w:lvl w:ilvl="7" w:tplc="A0D81FD2">
      <w:start w:val="1"/>
      <w:numFmt w:val="bullet"/>
      <w:lvlText w:val="o"/>
      <w:lvlJc w:val="left"/>
      <w:pPr>
        <w:ind w:left="5760" w:hanging="360"/>
      </w:pPr>
      <w:rPr>
        <w:rFonts w:ascii="Courier New" w:hAnsi="Courier New" w:hint="default"/>
      </w:rPr>
    </w:lvl>
    <w:lvl w:ilvl="8" w:tplc="FB94F634">
      <w:start w:val="1"/>
      <w:numFmt w:val="bullet"/>
      <w:lvlText w:val=""/>
      <w:lvlJc w:val="left"/>
      <w:pPr>
        <w:ind w:left="6480" w:hanging="360"/>
      </w:pPr>
      <w:rPr>
        <w:rFonts w:ascii="Wingdings" w:hAnsi="Wingdings" w:hint="default"/>
      </w:rPr>
    </w:lvl>
  </w:abstractNum>
  <w:abstractNum w:abstractNumId="35" w15:restartNumberingAfterBreak="0">
    <w:nsid w:val="3B456526"/>
    <w:multiLevelType w:val="hybridMultilevel"/>
    <w:tmpl w:val="FFFFFFFF"/>
    <w:lvl w:ilvl="0" w:tplc="E80231C6">
      <w:start w:val="1"/>
      <w:numFmt w:val="bullet"/>
      <w:lvlText w:val=""/>
      <w:lvlJc w:val="left"/>
      <w:pPr>
        <w:ind w:left="720" w:hanging="360"/>
      </w:pPr>
      <w:rPr>
        <w:rFonts w:ascii="Symbol" w:hAnsi="Symbol" w:hint="default"/>
      </w:rPr>
    </w:lvl>
    <w:lvl w:ilvl="1" w:tplc="C3FE8CB4">
      <w:start w:val="1"/>
      <w:numFmt w:val="bullet"/>
      <w:lvlText w:val="o"/>
      <w:lvlJc w:val="left"/>
      <w:pPr>
        <w:ind w:left="1440" w:hanging="360"/>
      </w:pPr>
      <w:rPr>
        <w:rFonts w:ascii="Courier New" w:hAnsi="Courier New" w:hint="default"/>
      </w:rPr>
    </w:lvl>
    <w:lvl w:ilvl="2" w:tplc="7F8E0F70">
      <w:start w:val="1"/>
      <w:numFmt w:val="bullet"/>
      <w:lvlText w:val=""/>
      <w:lvlJc w:val="left"/>
      <w:pPr>
        <w:ind w:left="2160" w:hanging="360"/>
      </w:pPr>
      <w:rPr>
        <w:rFonts w:ascii="Wingdings" w:hAnsi="Wingdings" w:hint="default"/>
      </w:rPr>
    </w:lvl>
    <w:lvl w:ilvl="3" w:tplc="AA2CF0BA">
      <w:start w:val="1"/>
      <w:numFmt w:val="bullet"/>
      <w:lvlText w:val=""/>
      <w:lvlJc w:val="left"/>
      <w:pPr>
        <w:ind w:left="2880" w:hanging="360"/>
      </w:pPr>
      <w:rPr>
        <w:rFonts w:ascii="Symbol" w:hAnsi="Symbol" w:hint="default"/>
      </w:rPr>
    </w:lvl>
    <w:lvl w:ilvl="4" w:tplc="C698605A">
      <w:start w:val="1"/>
      <w:numFmt w:val="bullet"/>
      <w:lvlText w:val="o"/>
      <w:lvlJc w:val="left"/>
      <w:pPr>
        <w:ind w:left="3600" w:hanging="360"/>
      </w:pPr>
      <w:rPr>
        <w:rFonts w:ascii="Courier New" w:hAnsi="Courier New" w:hint="default"/>
      </w:rPr>
    </w:lvl>
    <w:lvl w:ilvl="5" w:tplc="E79E31D6">
      <w:start w:val="1"/>
      <w:numFmt w:val="bullet"/>
      <w:lvlText w:val=""/>
      <w:lvlJc w:val="left"/>
      <w:pPr>
        <w:ind w:left="4320" w:hanging="360"/>
      </w:pPr>
      <w:rPr>
        <w:rFonts w:ascii="Wingdings" w:hAnsi="Wingdings" w:hint="default"/>
      </w:rPr>
    </w:lvl>
    <w:lvl w:ilvl="6" w:tplc="57BE89A0">
      <w:start w:val="1"/>
      <w:numFmt w:val="bullet"/>
      <w:lvlText w:val=""/>
      <w:lvlJc w:val="left"/>
      <w:pPr>
        <w:ind w:left="5040" w:hanging="360"/>
      </w:pPr>
      <w:rPr>
        <w:rFonts w:ascii="Symbol" w:hAnsi="Symbol" w:hint="default"/>
      </w:rPr>
    </w:lvl>
    <w:lvl w:ilvl="7" w:tplc="2DBA87C0">
      <w:start w:val="1"/>
      <w:numFmt w:val="bullet"/>
      <w:lvlText w:val="o"/>
      <w:lvlJc w:val="left"/>
      <w:pPr>
        <w:ind w:left="5760" w:hanging="360"/>
      </w:pPr>
      <w:rPr>
        <w:rFonts w:ascii="Courier New" w:hAnsi="Courier New" w:hint="default"/>
      </w:rPr>
    </w:lvl>
    <w:lvl w:ilvl="8" w:tplc="38C2D3FC">
      <w:start w:val="1"/>
      <w:numFmt w:val="bullet"/>
      <w:lvlText w:val=""/>
      <w:lvlJc w:val="left"/>
      <w:pPr>
        <w:ind w:left="6480" w:hanging="360"/>
      </w:pPr>
      <w:rPr>
        <w:rFonts w:ascii="Wingdings" w:hAnsi="Wingdings" w:hint="default"/>
      </w:rPr>
    </w:lvl>
  </w:abstractNum>
  <w:abstractNum w:abstractNumId="36" w15:restartNumberingAfterBreak="0">
    <w:nsid w:val="3D0818D3"/>
    <w:multiLevelType w:val="hybridMultilevel"/>
    <w:tmpl w:val="F566E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D6A59B7"/>
    <w:multiLevelType w:val="hybridMultilevel"/>
    <w:tmpl w:val="224E5C1C"/>
    <w:lvl w:ilvl="0" w:tplc="4C24780E">
      <w:numFmt w:val="bullet"/>
      <w:lvlText w:val="-"/>
      <w:lvlJc w:val="left"/>
      <w:pPr>
        <w:ind w:left="720" w:hanging="360"/>
      </w:pPr>
      <w:rPr>
        <w:rFonts w:ascii="Calibri" w:eastAsia="Times New Roman"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F3D5D4"/>
    <w:multiLevelType w:val="hybridMultilevel"/>
    <w:tmpl w:val="FFFFFFFF"/>
    <w:lvl w:ilvl="0" w:tplc="1D84D09E">
      <w:start w:val="1"/>
      <w:numFmt w:val="bullet"/>
      <w:lvlText w:val=""/>
      <w:lvlJc w:val="left"/>
      <w:pPr>
        <w:ind w:left="1080" w:hanging="360"/>
      </w:pPr>
      <w:rPr>
        <w:rFonts w:ascii="Symbol" w:hAnsi="Symbol" w:hint="default"/>
      </w:rPr>
    </w:lvl>
    <w:lvl w:ilvl="1" w:tplc="E108804C">
      <w:start w:val="1"/>
      <w:numFmt w:val="bullet"/>
      <w:lvlText w:val="o"/>
      <w:lvlJc w:val="left"/>
      <w:pPr>
        <w:ind w:left="1440" w:hanging="360"/>
      </w:pPr>
      <w:rPr>
        <w:rFonts w:ascii="Courier New" w:hAnsi="Courier New" w:hint="default"/>
      </w:rPr>
    </w:lvl>
    <w:lvl w:ilvl="2" w:tplc="536E1196">
      <w:start w:val="1"/>
      <w:numFmt w:val="bullet"/>
      <w:lvlText w:val=""/>
      <w:lvlJc w:val="left"/>
      <w:pPr>
        <w:ind w:left="2160" w:hanging="360"/>
      </w:pPr>
      <w:rPr>
        <w:rFonts w:ascii="Wingdings" w:hAnsi="Wingdings" w:hint="default"/>
      </w:rPr>
    </w:lvl>
    <w:lvl w:ilvl="3" w:tplc="258CB870">
      <w:start w:val="1"/>
      <w:numFmt w:val="bullet"/>
      <w:lvlText w:val=""/>
      <w:lvlJc w:val="left"/>
      <w:pPr>
        <w:ind w:left="2880" w:hanging="360"/>
      </w:pPr>
      <w:rPr>
        <w:rFonts w:ascii="Symbol" w:hAnsi="Symbol" w:hint="default"/>
      </w:rPr>
    </w:lvl>
    <w:lvl w:ilvl="4" w:tplc="58760D7A">
      <w:start w:val="1"/>
      <w:numFmt w:val="bullet"/>
      <w:lvlText w:val="o"/>
      <w:lvlJc w:val="left"/>
      <w:pPr>
        <w:ind w:left="3600" w:hanging="360"/>
      </w:pPr>
      <w:rPr>
        <w:rFonts w:ascii="Courier New" w:hAnsi="Courier New" w:hint="default"/>
      </w:rPr>
    </w:lvl>
    <w:lvl w:ilvl="5" w:tplc="46DE3084">
      <w:start w:val="1"/>
      <w:numFmt w:val="bullet"/>
      <w:lvlText w:val=""/>
      <w:lvlJc w:val="left"/>
      <w:pPr>
        <w:ind w:left="4320" w:hanging="360"/>
      </w:pPr>
      <w:rPr>
        <w:rFonts w:ascii="Wingdings" w:hAnsi="Wingdings" w:hint="default"/>
      </w:rPr>
    </w:lvl>
    <w:lvl w:ilvl="6" w:tplc="7DD4CEBE">
      <w:start w:val="1"/>
      <w:numFmt w:val="bullet"/>
      <w:lvlText w:val=""/>
      <w:lvlJc w:val="left"/>
      <w:pPr>
        <w:ind w:left="5040" w:hanging="360"/>
      </w:pPr>
      <w:rPr>
        <w:rFonts w:ascii="Symbol" w:hAnsi="Symbol" w:hint="default"/>
      </w:rPr>
    </w:lvl>
    <w:lvl w:ilvl="7" w:tplc="05FCDA5E">
      <w:start w:val="1"/>
      <w:numFmt w:val="bullet"/>
      <w:lvlText w:val="o"/>
      <w:lvlJc w:val="left"/>
      <w:pPr>
        <w:ind w:left="5760" w:hanging="360"/>
      </w:pPr>
      <w:rPr>
        <w:rFonts w:ascii="Courier New" w:hAnsi="Courier New" w:hint="default"/>
      </w:rPr>
    </w:lvl>
    <w:lvl w:ilvl="8" w:tplc="0016B13C">
      <w:start w:val="1"/>
      <w:numFmt w:val="bullet"/>
      <w:lvlText w:val=""/>
      <w:lvlJc w:val="left"/>
      <w:pPr>
        <w:ind w:left="6480" w:hanging="360"/>
      </w:pPr>
      <w:rPr>
        <w:rFonts w:ascii="Wingdings" w:hAnsi="Wingdings" w:hint="default"/>
      </w:rPr>
    </w:lvl>
  </w:abstractNum>
  <w:abstractNum w:abstractNumId="39" w15:restartNumberingAfterBreak="0">
    <w:nsid w:val="40F65667"/>
    <w:multiLevelType w:val="hybridMultilevel"/>
    <w:tmpl w:val="E31C4BDC"/>
    <w:lvl w:ilvl="0" w:tplc="3B4C3B36">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0" w15:restartNumberingAfterBreak="0">
    <w:nsid w:val="428F3D3C"/>
    <w:multiLevelType w:val="hybridMultilevel"/>
    <w:tmpl w:val="E4FC3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2C82608"/>
    <w:multiLevelType w:val="hybridMultilevel"/>
    <w:tmpl w:val="9CA00E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3832DCF"/>
    <w:multiLevelType w:val="hybridMultilevel"/>
    <w:tmpl w:val="5142E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1A4BED"/>
    <w:multiLevelType w:val="hybridMultilevel"/>
    <w:tmpl w:val="C416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4819D0"/>
    <w:multiLevelType w:val="hybridMultilevel"/>
    <w:tmpl w:val="02E448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5968C03"/>
    <w:multiLevelType w:val="hybridMultilevel"/>
    <w:tmpl w:val="FFFFFFFF"/>
    <w:lvl w:ilvl="0" w:tplc="83E2D46A">
      <w:start w:val="1"/>
      <w:numFmt w:val="bullet"/>
      <w:lvlText w:val=""/>
      <w:lvlJc w:val="left"/>
      <w:pPr>
        <w:ind w:left="720" w:hanging="360"/>
      </w:pPr>
      <w:rPr>
        <w:rFonts w:ascii="Symbol" w:hAnsi="Symbol" w:hint="default"/>
      </w:rPr>
    </w:lvl>
    <w:lvl w:ilvl="1" w:tplc="68866B5E">
      <w:start w:val="1"/>
      <w:numFmt w:val="bullet"/>
      <w:lvlText w:val="o"/>
      <w:lvlJc w:val="left"/>
      <w:pPr>
        <w:ind w:left="1440" w:hanging="360"/>
      </w:pPr>
      <w:rPr>
        <w:rFonts w:ascii="Courier New" w:hAnsi="Courier New" w:hint="default"/>
      </w:rPr>
    </w:lvl>
    <w:lvl w:ilvl="2" w:tplc="81703AC4">
      <w:start w:val="1"/>
      <w:numFmt w:val="bullet"/>
      <w:lvlText w:val=""/>
      <w:lvlJc w:val="left"/>
      <w:pPr>
        <w:ind w:left="2160" w:hanging="360"/>
      </w:pPr>
      <w:rPr>
        <w:rFonts w:ascii="Wingdings" w:hAnsi="Wingdings" w:hint="default"/>
      </w:rPr>
    </w:lvl>
    <w:lvl w:ilvl="3" w:tplc="F78AFFB8">
      <w:start w:val="1"/>
      <w:numFmt w:val="bullet"/>
      <w:lvlText w:val=""/>
      <w:lvlJc w:val="left"/>
      <w:pPr>
        <w:ind w:left="2880" w:hanging="360"/>
      </w:pPr>
      <w:rPr>
        <w:rFonts w:ascii="Symbol" w:hAnsi="Symbol" w:hint="default"/>
      </w:rPr>
    </w:lvl>
    <w:lvl w:ilvl="4" w:tplc="031C95F6">
      <w:start w:val="1"/>
      <w:numFmt w:val="bullet"/>
      <w:lvlText w:val="o"/>
      <w:lvlJc w:val="left"/>
      <w:pPr>
        <w:ind w:left="3600" w:hanging="360"/>
      </w:pPr>
      <w:rPr>
        <w:rFonts w:ascii="Courier New" w:hAnsi="Courier New" w:hint="default"/>
      </w:rPr>
    </w:lvl>
    <w:lvl w:ilvl="5" w:tplc="7352B2F2">
      <w:start w:val="1"/>
      <w:numFmt w:val="bullet"/>
      <w:lvlText w:val=""/>
      <w:lvlJc w:val="left"/>
      <w:pPr>
        <w:ind w:left="4320" w:hanging="360"/>
      </w:pPr>
      <w:rPr>
        <w:rFonts w:ascii="Wingdings" w:hAnsi="Wingdings" w:hint="default"/>
      </w:rPr>
    </w:lvl>
    <w:lvl w:ilvl="6" w:tplc="5B36BCFC">
      <w:start w:val="1"/>
      <w:numFmt w:val="bullet"/>
      <w:lvlText w:val=""/>
      <w:lvlJc w:val="left"/>
      <w:pPr>
        <w:ind w:left="5040" w:hanging="360"/>
      </w:pPr>
      <w:rPr>
        <w:rFonts w:ascii="Symbol" w:hAnsi="Symbol" w:hint="default"/>
      </w:rPr>
    </w:lvl>
    <w:lvl w:ilvl="7" w:tplc="BBD0A63A">
      <w:start w:val="1"/>
      <w:numFmt w:val="bullet"/>
      <w:lvlText w:val="o"/>
      <w:lvlJc w:val="left"/>
      <w:pPr>
        <w:ind w:left="5760" w:hanging="360"/>
      </w:pPr>
      <w:rPr>
        <w:rFonts w:ascii="Courier New" w:hAnsi="Courier New" w:hint="default"/>
      </w:rPr>
    </w:lvl>
    <w:lvl w:ilvl="8" w:tplc="82906F84">
      <w:start w:val="1"/>
      <w:numFmt w:val="bullet"/>
      <w:lvlText w:val=""/>
      <w:lvlJc w:val="left"/>
      <w:pPr>
        <w:ind w:left="6480" w:hanging="360"/>
      </w:pPr>
      <w:rPr>
        <w:rFonts w:ascii="Wingdings" w:hAnsi="Wingdings" w:hint="default"/>
      </w:rPr>
    </w:lvl>
  </w:abstractNum>
  <w:abstractNum w:abstractNumId="46" w15:restartNumberingAfterBreak="0">
    <w:nsid w:val="45B6173E"/>
    <w:multiLevelType w:val="hybridMultilevel"/>
    <w:tmpl w:val="A1E0AA82"/>
    <w:lvl w:ilvl="0" w:tplc="4C24780E">
      <w:numFmt w:val="bullet"/>
      <w:lvlText w:val="-"/>
      <w:lvlJc w:val="left"/>
      <w:pPr>
        <w:ind w:left="720" w:hanging="360"/>
      </w:pPr>
      <w:rPr>
        <w:rFonts w:ascii="Calibri" w:eastAsia="Times New Roman"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3961FF"/>
    <w:multiLevelType w:val="hybridMultilevel"/>
    <w:tmpl w:val="5C9E7606"/>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494D594D"/>
    <w:multiLevelType w:val="hybridMultilevel"/>
    <w:tmpl w:val="3B5C8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F2D118"/>
    <w:multiLevelType w:val="hybridMultilevel"/>
    <w:tmpl w:val="FFFFFFFF"/>
    <w:lvl w:ilvl="0" w:tplc="0D864276">
      <w:start w:val="1"/>
      <w:numFmt w:val="bullet"/>
      <w:lvlText w:val=""/>
      <w:lvlJc w:val="left"/>
      <w:pPr>
        <w:ind w:left="1080" w:hanging="360"/>
      </w:pPr>
      <w:rPr>
        <w:rFonts w:ascii="Symbol" w:hAnsi="Symbol" w:hint="default"/>
      </w:rPr>
    </w:lvl>
    <w:lvl w:ilvl="1" w:tplc="3B4EABC2">
      <w:start w:val="1"/>
      <w:numFmt w:val="bullet"/>
      <w:lvlText w:val="o"/>
      <w:lvlJc w:val="left"/>
      <w:pPr>
        <w:ind w:left="1440" w:hanging="360"/>
      </w:pPr>
      <w:rPr>
        <w:rFonts w:ascii="Courier New" w:hAnsi="Courier New" w:hint="default"/>
      </w:rPr>
    </w:lvl>
    <w:lvl w:ilvl="2" w:tplc="B4DAAD08">
      <w:start w:val="1"/>
      <w:numFmt w:val="bullet"/>
      <w:lvlText w:val=""/>
      <w:lvlJc w:val="left"/>
      <w:pPr>
        <w:ind w:left="2160" w:hanging="360"/>
      </w:pPr>
      <w:rPr>
        <w:rFonts w:ascii="Wingdings" w:hAnsi="Wingdings" w:hint="default"/>
      </w:rPr>
    </w:lvl>
    <w:lvl w:ilvl="3" w:tplc="9536A65C">
      <w:start w:val="1"/>
      <w:numFmt w:val="bullet"/>
      <w:lvlText w:val=""/>
      <w:lvlJc w:val="left"/>
      <w:pPr>
        <w:ind w:left="2880" w:hanging="360"/>
      </w:pPr>
      <w:rPr>
        <w:rFonts w:ascii="Symbol" w:hAnsi="Symbol" w:hint="default"/>
      </w:rPr>
    </w:lvl>
    <w:lvl w:ilvl="4" w:tplc="917E150E">
      <w:start w:val="1"/>
      <w:numFmt w:val="bullet"/>
      <w:lvlText w:val="o"/>
      <w:lvlJc w:val="left"/>
      <w:pPr>
        <w:ind w:left="3600" w:hanging="360"/>
      </w:pPr>
      <w:rPr>
        <w:rFonts w:ascii="Courier New" w:hAnsi="Courier New" w:hint="default"/>
      </w:rPr>
    </w:lvl>
    <w:lvl w:ilvl="5" w:tplc="2BA24CB6">
      <w:start w:val="1"/>
      <w:numFmt w:val="bullet"/>
      <w:lvlText w:val=""/>
      <w:lvlJc w:val="left"/>
      <w:pPr>
        <w:ind w:left="4320" w:hanging="360"/>
      </w:pPr>
      <w:rPr>
        <w:rFonts w:ascii="Wingdings" w:hAnsi="Wingdings" w:hint="default"/>
      </w:rPr>
    </w:lvl>
    <w:lvl w:ilvl="6" w:tplc="7B60B6DC">
      <w:start w:val="1"/>
      <w:numFmt w:val="bullet"/>
      <w:lvlText w:val=""/>
      <w:lvlJc w:val="left"/>
      <w:pPr>
        <w:ind w:left="5040" w:hanging="360"/>
      </w:pPr>
      <w:rPr>
        <w:rFonts w:ascii="Symbol" w:hAnsi="Symbol" w:hint="default"/>
      </w:rPr>
    </w:lvl>
    <w:lvl w:ilvl="7" w:tplc="B8423552">
      <w:start w:val="1"/>
      <w:numFmt w:val="bullet"/>
      <w:lvlText w:val="o"/>
      <w:lvlJc w:val="left"/>
      <w:pPr>
        <w:ind w:left="5760" w:hanging="360"/>
      </w:pPr>
      <w:rPr>
        <w:rFonts w:ascii="Courier New" w:hAnsi="Courier New" w:hint="default"/>
      </w:rPr>
    </w:lvl>
    <w:lvl w:ilvl="8" w:tplc="EA02FB70">
      <w:start w:val="1"/>
      <w:numFmt w:val="bullet"/>
      <w:lvlText w:val=""/>
      <w:lvlJc w:val="left"/>
      <w:pPr>
        <w:ind w:left="6480" w:hanging="360"/>
      </w:pPr>
      <w:rPr>
        <w:rFonts w:ascii="Wingdings" w:hAnsi="Wingdings" w:hint="default"/>
      </w:rPr>
    </w:lvl>
  </w:abstractNum>
  <w:abstractNum w:abstractNumId="50" w15:restartNumberingAfterBreak="0">
    <w:nsid w:val="4B4729C5"/>
    <w:multiLevelType w:val="hybridMultilevel"/>
    <w:tmpl w:val="41D63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C7E4176"/>
    <w:multiLevelType w:val="hybridMultilevel"/>
    <w:tmpl w:val="35F8DA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DF15BC2"/>
    <w:multiLevelType w:val="hybridMultilevel"/>
    <w:tmpl w:val="DC6E1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E8B694A"/>
    <w:multiLevelType w:val="hybridMultilevel"/>
    <w:tmpl w:val="2FB23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DA0D71"/>
    <w:multiLevelType w:val="hybridMultilevel"/>
    <w:tmpl w:val="FFFFFFFF"/>
    <w:lvl w:ilvl="0" w:tplc="414EB458">
      <w:start w:val="1"/>
      <w:numFmt w:val="bullet"/>
      <w:lvlText w:val=""/>
      <w:lvlJc w:val="left"/>
      <w:pPr>
        <w:ind w:left="1080" w:hanging="360"/>
      </w:pPr>
      <w:rPr>
        <w:rFonts w:ascii="Symbol" w:hAnsi="Symbol" w:hint="default"/>
      </w:rPr>
    </w:lvl>
    <w:lvl w:ilvl="1" w:tplc="1EF64412">
      <w:start w:val="1"/>
      <w:numFmt w:val="bullet"/>
      <w:lvlText w:val="o"/>
      <w:lvlJc w:val="left"/>
      <w:pPr>
        <w:ind w:left="1440" w:hanging="360"/>
      </w:pPr>
      <w:rPr>
        <w:rFonts w:ascii="Courier New" w:hAnsi="Courier New" w:hint="default"/>
      </w:rPr>
    </w:lvl>
    <w:lvl w:ilvl="2" w:tplc="E1423A0A">
      <w:start w:val="1"/>
      <w:numFmt w:val="bullet"/>
      <w:lvlText w:val=""/>
      <w:lvlJc w:val="left"/>
      <w:pPr>
        <w:ind w:left="2160" w:hanging="360"/>
      </w:pPr>
      <w:rPr>
        <w:rFonts w:ascii="Wingdings" w:hAnsi="Wingdings" w:hint="default"/>
      </w:rPr>
    </w:lvl>
    <w:lvl w:ilvl="3" w:tplc="E22E9B44">
      <w:start w:val="1"/>
      <w:numFmt w:val="bullet"/>
      <w:lvlText w:val=""/>
      <w:lvlJc w:val="left"/>
      <w:pPr>
        <w:ind w:left="2880" w:hanging="360"/>
      </w:pPr>
      <w:rPr>
        <w:rFonts w:ascii="Symbol" w:hAnsi="Symbol" w:hint="default"/>
      </w:rPr>
    </w:lvl>
    <w:lvl w:ilvl="4" w:tplc="F43E7B68">
      <w:start w:val="1"/>
      <w:numFmt w:val="bullet"/>
      <w:lvlText w:val="o"/>
      <w:lvlJc w:val="left"/>
      <w:pPr>
        <w:ind w:left="3600" w:hanging="360"/>
      </w:pPr>
      <w:rPr>
        <w:rFonts w:ascii="Courier New" w:hAnsi="Courier New" w:hint="default"/>
      </w:rPr>
    </w:lvl>
    <w:lvl w:ilvl="5" w:tplc="C80E757C">
      <w:start w:val="1"/>
      <w:numFmt w:val="bullet"/>
      <w:lvlText w:val=""/>
      <w:lvlJc w:val="left"/>
      <w:pPr>
        <w:ind w:left="4320" w:hanging="360"/>
      </w:pPr>
      <w:rPr>
        <w:rFonts w:ascii="Wingdings" w:hAnsi="Wingdings" w:hint="default"/>
      </w:rPr>
    </w:lvl>
    <w:lvl w:ilvl="6" w:tplc="B6C66B5A">
      <w:start w:val="1"/>
      <w:numFmt w:val="bullet"/>
      <w:lvlText w:val=""/>
      <w:lvlJc w:val="left"/>
      <w:pPr>
        <w:ind w:left="5040" w:hanging="360"/>
      </w:pPr>
      <w:rPr>
        <w:rFonts w:ascii="Symbol" w:hAnsi="Symbol" w:hint="default"/>
      </w:rPr>
    </w:lvl>
    <w:lvl w:ilvl="7" w:tplc="BD1A127E">
      <w:start w:val="1"/>
      <w:numFmt w:val="bullet"/>
      <w:lvlText w:val="o"/>
      <w:lvlJc w:val="left"/>
      <w:pPr>
        <w:ind w:left="5760" w:hanging="360"/>
      </w:pPr>
      <w:rPr>
        <w:rFonts w:ascii="Courier New" w:hAnsi="Courier New" w:hint="default"/>
      </w:rPr>
    </w:lvl>
    <w:lvl w:ilvl="8" w:tplc="AEB60DCC">
      <w:start w:val="1"/>
      <w:numFmt w:val="bullet"/>
      <w:lvlText w:val=""/>
      <w:lvlJc w:val="left"/>
      <w:pPr>
        <w:ind w:left="6480" w:hanging="360"/>
      </w:pPr>
      <w:rPr>
        <w:rFonts w:ascii="Wingdings" w:hAnsi="Wingdings" w:hint="default"/>
      </w:rPr>
    </w:lvl>
  </w:abstractNum>
  <w:abstractNum w:abstractNumId="55" w15:restartNumberingAfterBreak="0">
    <w:nsid w:val="50C85404"/>
    <w:multiLevelType w:val="hybridMultilevel"/>
    <w:tmpl w:val="A50EB7B2"/>
    <w:lvl w:ilvl="0" w:tplc="CE6CC3BE">
      <w:start w:val="1"/>
      <w:numFmt w:val="bullet"/>
      <w:lvlText w:val="•"/>
      <w:lvlJc w:val="left"/>
      <w:pPr>
        <w:tabs>
          <w:tab w:val="num" w:pos="720"/>
        </w:tabs>
        <w:ind w:left="720" w:hanging="360"/>
      </w:pPr>
      <w:rPr>
        <w:rFonts w:ascii="Arial" w:hAnsi="Arial" w:hint="default"/>
      </w:rPr>
    </w:lvl>
    <w:lvl w:ilvl="1" w:tplc="FE5214F6" w:tentative="1">
      <w:start w:val="1"/>
      <w:numFmt w:val="bullet"/>
      <w:lvlText w:val="•"/>
      <w:lvlJc w:val="left"/>
      <w:pPr>
        <w:tabs>
          <w:tab w:val="num" w:pos="1440"/>
        </w:tabs>
        <w:ind w:left="1440" w:hanging="360"/>
      </w:pPr>
      <w:rPr>
        <w:rFonts w:ascii="Arial" w:hAnsi="Arial" w:hint="default"/>
      </w:rPr>
    </w:lvl>
    <w:lvl w:ilvl="2" w:tplc="A5CE437C" w:tentative="1">
      <w:start w:val="1"/>
      <w:numFmt w:val="bullet"/>
      <w:lvlText w:val="•"/>
      <w:lvlJc w:val="left"/>
      <w:pPr>
        <w:tabs>
          <w:tab w:val="num" w:pos="2160"/>
        </w:tabs>
        <w:ind w:left="2160" w:hanging="360"/>
      </w:pPr>
      <w:rPr>
        <w:rFonts w:ascii="Arial" w:hAnsi="Arial" w:hint="default"/>
      </w:rPr>
    </w:lvl>
    <w:lvl w:ilvl="3" w:tplc="68FA9B8A" w:tentative="1">
      <w:start w:val="1"/>
      <w:numFmt w:val="bullet"/>
      <w:lvlText w:val="•"/>
      <w:lvlJc w:val="left"/>
      <w:pPr>
        <w:tabs>
          <w:tab w:val="num" w:pos="2880"/>
        </w:tabs>
        <w:ind w:left="2880" w:hanging="360"/>
      </w:pPr>
      <w:rPr>
        <w:rFonts w:ascii="Arial" w:hAnsi="Arial" w:hint="default"/>
      </w:rPr>
    </w:lvl>
    <w:lvl w:ilvl="4" w:tplc="76040510" w:tentative="1">
      <w:start w:val="1"/>
      <w:numFmt w:val="bullet"/>
      <w:lvlText w:val="•"/>
      <w:lvlJc w:val="left"/>
      <w:pPr>
        <w:tabs>
          <w:tab w:val="num" w:pos="3600"/>
        </w:tabs>
        <w:ind w:left="3600" w:hanging="360"/>
      </w:pPr>
      <w:rPr>
        <w:rFonts w:ascii="Arial" w:hAnsi="Arial" w:hint="default"/>
      </w:rPr>
    </w:lvl>
    <w:lvl w:ilvl="5" w:tplc="99E44A82" w:tentative="1">
      <w:start w:val="1"/>
      <w:numFmt w:val="bullet"/>
      <w:lvlText w:val="•"/>
      <w:lvlJc w:val="left"/>
      <w:pPr>
        <w:tabs>
          <w:tab w:val="num" w:pos="4320"/>
        </w:tabs>
        <w:ind w:left="4320" w:hanging="360"/>
      </w:pPr>
      <w:rPr>
        <w:rFonts w:ascii="Arial" w:hAnsi="Arial" w:hint="default"/>
      </w:rPr>
    </w:lvl>
    <w:lvl w:ilvl="6" w:tplc="C59693D0" w:tentative="1">
      <w:start w:val="1"/>
      <w:numFmt w:val="bullet"/>
      <w:lvlText w:val="•"/>
      <w:lvlJc w:val="left"/>
      <w:pPr>
        <w:tabs>
          <w:tab w:val="num" w:pos="5040"/>
        </w:tabs>
        <w:ind w:left="5040" w:hanging="360"/>
      </w:pPr>
      <w:rPr>
        <w:rFonts w:ascii="Arial" w:hAnsi="Arial" w:hint="default"/>
      </w:rPr>
    </w:lvl>
    <w:lvl w:ilvl="7" w:tplc="2D300B7A" w:tentative="1">
      <w:start w:val="1"/>
      <w:numFmt w:val="bullet"/>
      <w:lvlText w:val="•"/>
      <w:lvlJc w:val="left"/>
      <w:pPr>
        <w:tabs>
          <w:tab w:val="num" w:pos="5760"/>
        </w:tabs>
        <w:ind w:left="5760" w:hanging="360"/>
      </w:pPr>
      <w:rPr>
        <w:rFonts w:ascii="Arial" w:hAnsi="Arial" w:hint="default"/>
      </w:rPr>
    </w:lvl>
    <w:lvl w:ilvl="8" w:tplc="8A7C528E"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516C5DC3"/>
    <w:multiLevelType w:val="hybridMultilevel"/>
    <w:tmpl w:val="57D2A584"/>
    <w:lvl w:ilvl="0" w:tplc="04090001">
      <w:start w:val="1"/>
      <w:numFmt w:val="bullet"/>
      <w:lvlText w:val=""/>
      <w:lvlJc w:val="left"/>
      <w:pPr>
        <w:ind w:left="720" w:hanging="360"/>
      </w:pPr>
      <w:rPr>
        <w:rFonts w:ascii="Symbol" w:hAnsi="Symbol" w:hint="default"/>
      </w:rPr>
    </w:lvl>
    <w:lvl w:ilvl="1" w:tplc="3320BA30">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8D61BA"/>
    <w:multiLevelType w:val="hybridMultilevel"/>
    <w:tmpl w:val="FFFFFFFF"/>
    <w:lvl w:ilvl="0" w:tplc="CE90138C">
      <w:start w:val="1"/>
      <w:numFmt w:val="bullet"/>
      <w:lvlText w:val=""/>
      <w:lvlJc w:val="left"/>
      <w:pPr>
        <w:ind w:left="1080" w:hanging="360"/>
      </w:pPr>
      <w:rPr>
        <w:rFonts w:ascii="Symbol" w:hAnsi="Symbol" w:hint="default"/>
      </w:rPr>
    </w:lvl>
    <w:lvl w:ilvl="1" w:tplc="3ADC89A6">
      <w:start w:val="1"/>
      <w:numFmt w:val="bullet"/>
      <w:lvlText w:val="o"/>
      <w:lvlJc w:val="left"/>
      <w:pPr>
        <w:ind w:left="1800" w:hanging="360"/>
      </w:pPr>
      <w:rPr>
        <w:rFonts w:ascii="Courier New" w:hAnsi="Courier New" w:hint="default"/>
      </w:rPr>
    </w:lvl>
    <w:lvl w:ilvl="2" w:tplc="365A8396">
      <w:start w:val="1"/>
      <w:numFmt w:val="bullet"/>
      <w:lvlText w:val=""/>
      <w:lvlJc w:val="left"/>
      <w:pPr>
        <w:ind w:left="2520" w:hanging="360"/>
      </w:pPr>
      <w:rPr>
        <w:rFonts w:ascii="Wingdings" w:hAnsi="Wingdings" w:hint="default"/>
      </w:rPr>
    </w:lvl>
    <w:lvl w:ilvl="3" w:tplc="A07C617C">
      <w:start w:val="1"/>
      <w:numFmt w:val="bullet"/>
      <w:lvlText w:val=""/>
      <w:lvlJc w:val="left"/>
      <w:pPr>
        <w:ind w:left="3240" w:hanging="360"/>
      </w:pPr>
      <w:rPr>
        <w:rFonts w:ascii="Symbol" w:hAnsi="Symbol" w:hint="default"/>
      </w:rPr>
    </w:lvl>
    <w:lvl w:ilvl="4" w:tplc="6DE0B0E6">
      <w:start w:val="1"/>
      <w:numFmt w:val="bullet"/>
      <w:lvlText w:val="o"/>
      <w:lvlJc w:val="left"/>
      <w:pPr>
        <w:ind w:left="3960" w:hanging="360"/>
      </w:pPr>
      <w:rPr>
        <w:rFonts w:ascii="Courier New" w:hAnsi="Courier New" w:hint="default"/>
      </w:rPr>
    </w:lvl>
    <w:lvl w:ilvl="5" w:tplc="F378E4FC">
      <w:start w:val="1"/>
      <w:numFmt w:val="bullet"/>
      <w:lvlText w:val=""/>
      <w:lvlJc w:val="left"/>
      <w:pPr>
        <w:ind w:left="4680" w:hanging="360"/>
      </w:pPr>
      <w:rPr>
        <w:rFonts w:ascii="Wingdings" w:hAnsi="Wingdings" w:hint="default"/>
      </w:rPr>
    </w:lvl>
    <w:lvl w:ilvl="6" w:tplc="219826B0">
      <w:start w:val="1"/>
      <w:numFmt w:val="bullet"/>
      <w:lvlText w:val=""/>
      <w:lvlJc w:val="left"/>
      <w:pPr>
        <w:ind w:left="5400" w:hanging="360"/>
      </w:pPr>
      <w:rPr>
        <w:rFonts w:ascii="Symbol" w:hAnsi="Symbol" w:hint="default"/>
      </w:rPr>
    </w:lvl>
    <w:lvl w:ilvl="7" w:tplc="A10E0A8C">
      <w:start w:val="1"/>
      <w:numFmt w:val="bullet"/>
      <w:lvlText w:val="o"/>
      <w:lvlJc w:val="left"/>
      <w:pPr>
        <w:ind w:left="6120" w:hanging="360"/>
      </w:pPr>
      <w:rPr>
        <w:rFonts w:ascii="Courier New" w:hAnsi="Courier New" w:hint="default"/>
      </w:rPr>
    </w:lvl>
    <w:lvl w:ilvl="8" w:tplc="EADC9DC4">
      <w:start w:val="1"/>
      <w:numFmt w:val="bullet"/>
      <w:lvlText w:val=""/>
      <w:lvlJc w:val="left"/>
      <w:pPr>
        <w:ind w:left="6840" w:hanging="360"/>
      </w:pPr>
      <w:rPr>
        <w:rFonts w:ascii="Wingdings" w:hAnsi="Wingdings" w:hint="default"/>
      </w:rPr>
    </w:lvl>
  </w:abstractNum>
  <w:abstractNum w:abstractNumId="58" w15:restartNumberingAfterBreak="0">
    <w:nsid w:val="54E523A5"/>
    <w:multiLevelType w:val="hybridMultilevel"/>
    <w:tmpl w:val="7D8E2C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87B32C3"/>
    <w:multiLevelType w:val="hybridMultilevel"/>
    <w:tmpl w:val="565A2FDC"/>
    <w:lvl w:ilvl="0" w:tplc="4C24780E">
      <w:numFmt w:val="bullet"/>
      <w:lvlText w:val="-"/>
      <w:lvlJc w:val="left"/>
      <w:pPr>
        <w:ind w:left="1080" w:hanging="360"/>
      </w:pPr>
      <w:rPr>
        <w:rFonts w:ascii="Calibri" w:eastAsia="Times New Roman" w:hAnsi="Calibri" w:cs="Calibri"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87C4F3F"/>
    <w:multiLevelType w:val="hybridMultilevel"/>
    <w:tmpl w:val="7848D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A7A35B4"/>
    <w:multiLevelType w:val="hybridMultilevel"/>
    <w:tmpl w:val="EA14AA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A9958D1"/>
    <w:multiLevelType w:val="hybridMultilevel"/>
    <w:tmpl w:val="2A94BCC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D513B54"/>
    <w:multiLevelType w:val="hybridMultilevel"/>
    <w:tmpl w:val="6FC201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E1469CD"/>
    <w:multiLevelType w:val="hybridMultilevel"/>
    <w:tmpl w:val="47DC2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0FA1B46"/>
    <w:multiLevelType w:val="hybridMultilevel"/>
    <w:tmpl w:val="13B0A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7627000"/>
    <w:multiLevelType w:val="hybridMultilevel"/>
    <w:tmpl w:val="15C0B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77C5A28"/>
    <w:multiLevelType w:val="multilevel"/>
    <w:tmpl w:val="019CFDF4"/>
    <w:lvl w:ilvl="0">
      <w:start w:val="1"/>
      <w:numFmt w:val="bullet"/>
      <w:pStyle w:val="HCLBullet1"/>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Arial" w:hAnsi="Arial" w:hint="default"/>
      </w:rPr>
    </w:lvl>
    <w:lvl w:ilvl="2">
      <w:start w:val="1"/>
      <w:numFmt w:val="bullet"/>
      <w:lvlText w:val="−"/>
      <w:lvlJc w:val="left"/>
      <w:pPr>
        <w:tabs>
          <w:tab w:val="num" w:pos="1080"/>
        </w:tabs>
        <w:ind w:left="1080" w:hanging="360"/>
      </w:pPr>
      <w:rPr>
        <w:rFonts w:ascii="Arial" w:hAnsi="Aria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8" w15:restartNumberingAfterBreak="0">
    <w:nsid w:val="67AC0647"/>
    <w:multiLevelType w:val="multilevel"/>
    <w:tmpl w:val="62F019AC"/>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BAE378C"/>
    <w:multiLevelType w:val="hybridMultilevel"/>
    <w:tmpl w:val="8B5CB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CC313CD"/>
    <w:multiLevelType w:val="hybridMultilevel"/>
    <w:tmpl w:val="FFFFFFFF"/>
    <w:lvl w:ilvl="0" w:tplc="F3F0CACE">
      <w:start w:val="1"/>
      <w:numFmt w:val="bullet"/>
      <w:lvlText w:val=""/>
      <w:lvlJc w:val="left"/>
      <w:pPr>
        <w:ind w:left="1080" w:hanging="360"/>
      </w:pPr>
      <w:rPr>
        <w:rFonts w:ascii="Symbol" w:hAnsi="Symbol" w:hint="default"/>
      </w:rPr>
    </w:lvl>
    <w:lvl w:ilvl="1" w:tplc="BC72D134">
      <w:start w:val="1"/>
      <w:numFmt w:val="bullet"/>
      <w:lvlText w:val="o"/>
      <w:lvlJc w:val="left"/>
      <w:pPr>
        <w:ind w:left="1800" w:hanging="360"/>
      </w:pPr>
      <w:rPr>
        <w:rFonts w:ascii="Courier New" w:hAnsi="Courier New" w:hint="default"/>
      </w:rPr>
    </w:lvl>
    <w:lvl w:ilvl="2" w:tplc="6B66B7B4">
      <w:start w:val="1"/>
      <w:numFmt w:val="bullet"/>
      <w:lvlText w:val=""/>
      <w:lvlJc w:val="left"/>
      <w:pPr>
        <w:ind w:left="2520" w:hanging="360"/>
      </w:pPr>
      <w:rPr>
        <w:rFonts w:ascii="Wingdings" w:hAnsi="Wingdings" w:hint="default"/>
      </w:rPr>
    </w:lvl>
    <w:lvl w:ilvl="3" w:tplc="0460153A">
      <w:start w:val="1"/>
      <w:numFmt w:val="bullet"/>
      <w:lvlText w:val=""/>
      <w:lvlJc w:val="left"/>
      <w:pPr>
        <w:ind w:left="3240" w:hanging="360"/>
      </w:pPr>
      <w:rPr>
        <w:rFonts w:ascii="Symbol" w:hAnsi="Symbol" w:hint="default"/>
      </w:rPr>
    </w:lvl>
    <w:lvl w:ilvl="4" w:tplc="C9763FBE">
      <w:start w:val="1"/>
      <w:numFmt w:val="bullet"/>
      <w:lvlText w:val="o"/>
      <w:lvlJc w:val="left"/>
      <w:pPr>
        <w:ind w:left="3960" w:hanging="360"/>
      </w:pPr>
      <w:rPr>
        <w:rFonts w:ascii="Courier New" w:hAnsi="Courier New" w:hint="default"/>
      </w:rPr>
    </w:lvl>
    <w:lvl w:ilvl="5" w:tplc="AF4C7154">
      <w:start w:val="1"/>
      <w:numFmt w:val="bullet"/>
      <w:lvlText w:val=""/>
      <w:lvlJc w:val="left"/>
      <w:pPr>
        <w:ind w:left="4680" w:hanging="360"/>
      </w:pPr>
      <w:rPr>
        <w:rFonts w:ascii="Wingdings" w:hAnsi="Wingdings" w:hint="default"/>
      </w:rPr>
    </w:lvl>
    <w:lvl w:ilvl="6" w:tplc="3F786D48">
      <w:start w:val="1"/>
      <w:numFmt w:val="bullet"/>
      <w:lvlText w:val=""/>
      <w:lvlJc w:val="left"/>
      <w:pPr>
        <w:ind w:left="5400" w:hanging="360"/>
      </w:pPr>
      <w:rPr>
        <w:rFonts w:ascii="Symbol" w:hAnsi="Symbol" w:hint="default"/>
      </w:rPr>
    </w:lvl>
    <w:lvl w:ilvl="7" w:tplc="CE80A27C">
      <w:start w:val="1"/>
      <w:numFmt w:val="bullet"/>
      <w:lvlText w:val="o"/>
      <w:lvlJc w:val="left"/>
      <w:pPr>
        <w:ind w:left="6120" w:hanging="360"/>
      </w:pPr>
      <w:rPr>
        <w:rFonts w:ascii="Courier New" w:hAnsi="Courier New" w:hint="default"/>
      </w:rPr>
    </w:lvl>
    <w:lvl w:ilvl="8" w:tplc="047EBE60">
      <w:start w:val="1"/>
      <w:numFmt w:val="bullet"/>
      <w:lvlText w:val=""/>
      <w:lvlJc w:val="left"/>
      <w:pPr>
        <w:ind w:left="6840" w:hanging="360"/>
      </w:pPr>
      <w:rPr>
        <w:rFonts w:ascii="Wingdings" w:hAnsi="Wingdings" w:hint="default"/>
      </w:rPr>
    </w:lvl>
  </w:abstractNum>
  <w:abstractNum w:abstractNumId="71" w15:restartNumberingAfterBreak="0">
    <w:nsid w:val="6D95DB0F"/>
    <w:multiLevelType w:val="hybridMultilevel"/>
    <w:tmpl w:val="FFFFFFFF"/>
    <w:lvl w:ilvl="0" w:tplc="DCC2B944">
      <w:start w:val="1"/>
      <w:numFmt w:val="bullet"/>
      <w:lvlText w:val=""/>
      <w:lvlJc w:val="left"/>
      <w:pPr>
        <w:ind w:left="1080" w:hanging="360"/>
      </w:pPr>
      <w:rPr>
        <w:rFonts w:ascii="Symbol" w:hAnsi="Symbol" w:hint="default"/>
      </w:rPr>
    </w:lvl>
    <w:lvl w:ilvl="1" w:tplc="0CE27AEA">
      <w:start w:val="1"/>
      <w:numFmt w:val="bullet"/>
      <w:lvlText w:val="o"/>
      <w:lvlJc w:val="left"/>
      <w:pPr>
        <w:ind w:left="1440" w:hanging="360"/>
      </w:pPr>
      <w:rPr>
        <w:rFonts w:ascii="Courier New" w:hAnsi="Courier New" w:hint="default"/>
      </w:rPr>
    </w:lvl>
    <w:lvl w:ilvl="2" w:tplc="D7AEB04E">
      <w:start w:val="1"/>
      <w:numFmt w:val="bullet"/>
      <w:lvlText w:val=""/>
      <w:lvlJc w:val="left"/>
      <w:pPr>
        <w:ind w:left="2160" w:hanging="360"/>
      </w:pPr>
      <w:rPr>
        <w:rFonts w:ascii="Wingdings" w:hAnsi="Wingdings" w:hint="default"/>
      </w:rPr>
    </w:lvl>
    <w:lvl w:ilvl="3" w:tplc="558A0824">
      <w:start w:val="1"/>
      <w:numFmt w:val="bullet"/>
      <w:lvlText w:val=""/>
      <w:lvlJc w:val="left"/>
      <w:pPr>
        <w:ind w:left="2880" w:hanging="360"/>
      </w:pPr>
      <w:rPr>
        <w:rFonts w:ascii="Symbol" w:hAnsi="Symbol" w:hint="default"/>
      </w:rPr>
    </w:lvl>
    <w:lvl w:ilvl="4" w:tplc="C772F892">
      <w:start w:val="1"/>
      <w:numFmt w:val="bullet"/>
      <w:lvlText w:val="o"/>
      <w:lvlJc w:val="left"/>
      <w:pPr>
        <w:ind w:left="3600" w:hanging="360"/>
      </w:pPr>
      <w:rPr>
        <w:rFonts w:ascii="Courier New" w:hAnsi="Courier New" w:hint="default"/>
      </w:rPr>
    </w:lvl>
    <w:lvl w:ilvl="5" w:tplc="9B4C6280">
      <w:start w:val="1"/>
      <w:numFmt w:val="bullet"/>
      <w:lvlText w:val=""/>
      <w:lvlJc w:val="left"/>
      <w:pPr>
        <w:ind w:left="4320" w:hanging="360"/>
      </w:pPr>
      <w:rPr>
        <w:rFonts w:ascii="Wingdings" w:hAnsi="Wingdings" w:hint="default"/>
      </w:rPr>
    </w:lvl>
    <w:lvl w:ilvl="6" w:tplc="33DCF80C">
      <w:start w:val="1"/>
      <w:numFmt w:val="bullet"/>
      <w:lvlText w:val=""/>
      <w:lvlJc w:val="left"/>
      <w:pPr>
        <w:ind w:left="5040" w:hanging="360"/>
      </w:pPr>
      <w:rPr>
        <w:rFonts w:ascii="Symbol" w:hAnsi="Symbol" w:hint="default"/>
      </w:rPr>
    </w:lvl>
    <w:lvl w:ilvl="7" w:tplc="96BC408E">
      <w:start w:val="1"/>
      <w:numFmt w:val="bullet"/>
      <w:lvlText w:val="o"/>
      <w:lvlJc w:val="left"/>
      <w:pPr>
        <w:ind w:left="5760" w:hanging="360"/>
      </w:pPr>
      <w:rPr>
        <w:rFonts w:ascii="Courier New" w:hAnsi="Courier New" w:hint="default"/>
      </w:rPr>
    </w:lvl>
    <w:lvl w:ilvl="8" w:tplc="DDB06C64">
      <w:start w:val="1"/>
      <w:numFmt w:val="bullet"/>
      <w:lvlText w:val=""/>
      <w:lvlJc w:val="left"/>
      <w:pPr>
        <w:ind w:left="6480" w:hanging="360"/>
      </w:pPr>
      <w:rPr>
        <w:rFonts w:ascii="Wingdings" w:hAnsi="Wingdings" w:hint="default"/>
      </w:rPr>
    </w:lvl>
  </w:abstractNum>
  <w:abstractNum w:abstractNumId="72" w15:restartNumberingAfterBreak="0">
    <w:nsid w:val="6F7DD4CD"/>
    <w:multiLevelType w:val="hybridMultilevel"/>
    <w:tmpl w:val="FFFFFFFF"/>
    <w:lvl w:ilvl="0" w:tplc="BA20F8A0">
      <w:start w:val="1"/>
      <w:numFmt w:val="bullet"/>
      <w:lvlText w:val=""/>
      <w:lvlJc w:val="left"/>
      <w:pPr>
        <w:ind w:left="720" w:hanging="360"/>
      </w:pPr>
      <w:rPr>
        <w:rFonts w:ascii="Symbol" w:hAnsi="Symbol" w:hint="default"/>
      </w:rPr>
    </w:lvl>
    <w:lvl w:ilvl="1" w:tplc="95962CB8">
      <w:start w:val="1"/>
      <w:numFmt w:val="bullet"/>
      <w:lvlText w:val="o"/>
      <w:lvlJc w:val="left"/>
      <w:pPr>
        <w:ind w:left="1440" w:hanging="360"/>
      </w:pPr>
      <w:rPr>
        <w:rFonts w:ascii="Courier New" w:hAnsi="Courier New" w:hint="default"/>
      </w:rPr>
    </w:lvl>
    <w:lvl w:ilvl="2" w:tplc="FF0E7BFC">
      <w:start w:val="1"/>
      <w:numFmt w:val="bullet"/>
      <w:lvlText w:val=""/>
      <w:lvlJc w:val="left"/>
      <w:pPr>
        <w:ind w:left="2160" w:hanging="360"/>
      </w:pPr>
      <w:rPr>
        <w:rFonts w:ascii="Wingdings" w:hAnsi="Wingdings" w:hint="default"/>
      </w:rPr>
    </w:lvl>
    <w:lvl w:ilvl="3" w:tplc="DD2EDCB6">
      <w:start w:val="1"/>
      <w:numFmt w:val="bullet"/>
      <w:lvlText w:val=""/>
      <w:lvlJc w:val="left"/>
      <w:pPr>
        <w:ind w:left="2880" w:hanging="360"/>
      </w:pPr>
      <w:rPr>
        <w:rFonts w:ascii="Symbol" w:hAnsi="Symbol" w:hint="default"/>
      </w:rPr>
    </w:lvl>
    <w:lvl w:ilvl="4" w:tplc="B8D0A4DA">
      <w:start w:val="1"/>
      <w:numFmt w:val="bullet"/>
      <w:lvlText w:val="o"/>
      <w:lvlJc w:val="left"/>
      <w:pPr>
        <w:ind w:left="3600" w:hanging="360"/>
      </w:pPr>
      <w:rPr>
        <w:rFonts w:ascii="Courier New" w:hAnsi="Courier New" w:hint="default"/>
      </w:rPr>
    </w:lvl>
    <w:lvl w:ilvl="5" w:tplc="DBA4D7A0">
      <w:start w:val="1"/>
      <w:numFmt w:val="bullet"/>
      <w:lvlText w:val=""/>
      <w:lvlJc w:val="left"/>
      <w:pPr>
        <w:ind w:left="4320" w:hanging="360"/>
      </w:pPr>
      <w:rPr>
        <w:rFonts w:ascii="Wingdings" w:hAnsi="Wingdings" w:hint="default"/>
      </w:rPr>
    </w:lvl>
    <w:lvl w:ilvl="6" w:tplc="8BEEBC5C">
      <w:start w:val="1"/>
      <w:numFmt w:val="bullet"/>
      <w:lvlText w:val=""/>
      <w:lvlJc w:val="left"/>
      <w:pPr>
        <w:ind w:left="5040" w:hanging="360"/>
      </w:pPr>
      <w:rPr>
        <w:rFonts w:ascii="Symbol" w:hAnsi="Symbol" w:hint="default"/>
      </w:rPr>
    </w:lvl>
    <w:lvl w:ilvl="7" w:tplc="9E8E39CE">
      <w:start w:val="1"/>
      <w:numFmt w:val="bullet"/>
      <w:lvlText w:val="o"/>
      <w:lvlJc w:val="left"/>
      <w:pPr>
        <w:ind w:left="5760" w:hanging="360"/>
      </w:pPr>
      <w:rPr>
        <w:rFonts w:ascii="Courier New" w:hAnsi="Courier New" w:hint="default"/>
      </w:rPr>
    </w:lvl>
    <w:lvl w:ilvl="8" w:tplc="23E0A07A">
      <w:start w:val="1"/>
      <w:numFmt w:val="bullet"/>
      <w:lvlText w:val=""/>
      <w:lvlJc w:val="left"/>
      <w:pPr>
        <w:ind w:left="6480" w:hanging="360"/>
      </w:pPr>
      <w:rPr>
        <w:rFonts w:ascii="Wingdings" w:hAnsi="Wingdings" w:hint="default"/>
      </w:rPr>
    </w:lvl>
  </w:abstractNum>
  <w:abstractNum w:abstractNumId="73" w15:restartNumberingAfterBreak="0">
    <w:nsid w:val="6FAD7D62"/>
    <w:multiLevelType w:val="hybridMultilevel"/>
    <w:tmpl w:val="E7F8AB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1E07680"/>
    <w:multiLevelType w:val="hybridMultilevel"/>
    <w:tmpl w:val="663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0912B4"/>
    <w:multiLevelType w:val="hybridMultilevel"/>
    <w:tmpl w:val="5DE452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45EE31B"/>
    <w:multiLevelType w:val="hybridMultilevel"/>
    <w:tmpl w:val="FFFFFFFF"/>
    <w:lvl w:ilvl="0" w:tplc="4172387A">
      <w:start w:val="1"/>
      <w:numFmt w:val="bullet"/>
      <w:lvlText w:val=""/>
      <w:lvlJc w:val="left"/>
      <w:pPr>
        <w:ind w:left="1080" w:hanging="360"/>
      </w:pPr>
      <w:rPr>
        <w:rFonts w:ascii="Symbol" w:hAnsi="Symbol" w:hint="default"/>
      </w:rPr>
    </w:lvl>
    <w:lvl w:ilvl="1" w:tplc="0A4C5928">
      <w:start w:val="1"/>
      <w:numFmt w:val="bullet"/>
      <w:lvlText w:val="o"/>
      <w:lvlJc w:val="left"/>
      <w:pPr>
        <w:ind w:left="1440" w:hanging="360"/>
      </w:pPr>
      <w:rPr>
        <w:rFonts w:ascii="Courier New" w:hAnsi="Courier New" w:hint="default"/>
      </w:rPr>
    </w:lvl>
    <w:lvl w:ilvl="2" w:tplc="AD6C7A46">
      <w:start w:val="1"/>
      <w:numFmt w:val="bullet"/>
      <w:lvlText w:val=""/>
      <w:lvlJc w:val="left"/>
      <w:pPr>
        <w:ind w:left="2160" w:hanging="360"/>
      </w:pPr>
      <w:rPr>
        <w:rFonts w:ascii="Wingdings" w:hAnsi="Wingdings" w:hint="default"/>
      </w:rPr>
    </w:lvl>
    <w:lvl w:ilvl="3" w:tplc="6D7A390E">
      <w:start w:val="1"/>
      <w:numFmt w:val="bullet"/>
      <w:lvlText w:val=""/>
      <w:lvlJc w:val="left"/>
      <w:pPr>
        <w:ind w:left="2880" w:hanging="360"/>
      </w:pPr>
      <w:rPr>
        <w:rFonts w:ascii="Symbol" w:hAnsi="Symbol" w:hint="default"/>
      </w:rPr>
    </w:lvl>
    <w:lvl w:ilvl="4" w:tplc="599C3AE4">
      <w:start w:val="1"/>
      <w:numFmt w:val="bullet"/>
      <w:lvlText w:val="o"/>
      <w:lvlJc w:val="left"/>
      <w:pPr>
        <w:ind w:left="3600" w:hanging="360"/>
      </w:pPr>
      <w:rPr>
        <w:rFonts w:ascii="Courier New" w:hAnsi="Courier New" w:hint="default"/>
      </w:rPr>
    </w:lvl>
    <w:lvl w:ilvl="5" w:tplc="CD164272">
      <w:start w:val="1"/>
      <w:numFmt w:val="bullet"/>
      <w:lvlText w:val=""/>
      <w:lvlJc w:val="left"/>
      <w:pPr>
        <w:ind w:left="4320" w:hanging="360"/>
      </w:pPr>
      <w:rPr>
        <w:rFonts w:ascii="Wingdings" w:hAnsi="Wingdings" w:hint="default"/>
      </w:rPr>
    </w:lvl>
    <w:lvl w:ilvl="6" w:tplc="9D7C3D26">
      <w:start w:val="1"/>
      <w:numFmt w:val="bullet"/>
      <w:lvlText w:val=""/>
      <w:lvlJc w:val="left"/>
      <w:pPr>
        <w:ind w:left="5040" w:hanging="360"/>
      </w:pPr>
      <w:rPr>
        <w:rFonts w:ascii="Symbol" w:hAnsi="Symbol" w:hint="default"/>
      </w:rPr>
    </w:lvl>
    <w:lvl w:ilvl="7" w:tplc="3104C3F0">
      <w:start w:val="1"/>
      <w:numFmt w:val="bullet"/>
      <w:lvlText w:val="o"/>
      <w:lvlJc w:val="left"/>
      <w:pPr>
        <w:ind w:left="5760" w:hanging="360"/>
      </w:pPr>
      <w:rPr>
        <w:rFonts w:ascii="Courier New" w:hAnsi="Courier New" w:hint="default"/>
      </w:rPr>
    </w:lvl>
    <w:lvl w:ilvl="8" w:tplc="78363368">
      <w:start w:val="1"/>
      <w:numFmt w:val="bullet"/>
      <w:lvlText w:val=""/>
      <w:lvlJc w:val="left"/>
      <w:pPr>
        <w:ind w:left="6480" w:hanging="360"/>
      </w:pPr>
      <w:rPr>
        <w:rFonts w:ascii="Wingdings" w:hAnsi="Wingdings" w:hint="default"/>
      </w:rPr>
    </w:lvl>
  </w:abstractNum>
  <w:abstractNum w:abstractNumId="77" w15:restartNumberingAfterBreak="0">
    <w:nsid w:val="74E40E78"/>
    <w:multiLevelType w:val="hybridMultilevel"/>
    <w:tmpl w:val="7C182B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5063FAC"/>
    <w:multiLevelType w:val="hybridMultilevel"/>
    <w:tmpl w:val="FB28E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49364D"/>
    <w:multiLevelType w:val="hybridMultilevel"/>
    <w:tmpl w:val="C7D238B8"/>
    <w:lvl w:ilvl="0" w:tplc="703E59BE">
      <w:start w:val="1"/>
      <w:numFmt w:val="bullet"/>
      <w:lvlText w:val="•"/>
      <w:lvlJc w:val="left"/>
      <w:pPr>
        <w:tabs>
          <w:tab w:val="num" w:pos="720"/>
        </w:tabs>
        <w:ind w:left="720" w:hanging="360"/>
      </w:pPr>
      <w:rPr>
        <w:rFonts w:ascii="Arial" w:hAnsi="Arial" w:hint="default"/>
      </w:rPr>
    </w:lvl>
    <w:lvl w:ilvl="1" w:tplc="310887A6" w:tentative="1">
      <w:start w:val="1"/>
      <w:numFmt w:val="bullet"/>
      <w:lvlText w:val="•"/>
      <w:lvlJc w:val="left"/>
      <w:pPr>
        <w:tabs>
          <w:tab w:val="num" w:pos="1440"/>
        </w:tabs>
        <w:ind w:left="1440" w:hanging="360"/>
      </w:pPr>
      <w:rPr>
        <w:rFonts w:ascii="Arial" w:hAnsi="Arial" w:hint="default"/>
      </w:rPr>
    </w:lvl>
    <w:lvl w:ilvl="2" w:tplc="81B20666" w:tentative="1">
      <w:start w:val="1"/>
      <w:numFmt w:val="bullet"/>
      <w:lvlText w:val="•"/>
      <w:lvlJc w:val="left"/>
      <w:pPr>
        <w:tabs>
          <w:tab w:val="num" w:pos="2160"/>
        </w:tabs>
        <w:ind w:left="2160" w:hanging="360"/>
      </w:pPr>
      <w:rPr>
        <w:rFonts w:ascii="Arial" w:hAnsi="Arial" w:hint="default"/>
      </w:rPr>
    </w:lvl>
    <w:lvl w:ilvl="3" w:tplc="CA6E68E0" w:tentative="1">
      <w:start w:val="1"/>
      <w:numFmt w:val="bullet"/>
      <w:lvlText w:val="•"/>
      <w:lvlJc w:val="left"/>
      <w:pPr>
        <w:tabs>
          <w:tab w:val="num" w:pos="2880"/>
        </w:tabs>
        <w:ind w:left="2880" w:hanging="360"/>
      </w:pPr>
      <w:rPr>
        <w:rFonts w:ascii="Arial" w:hAnsi="Arial" w:hint="default"/>
      </w:rPr>
    </w:lvl>
    <w:lvl w:ilvl="4" w:tplc="FAE83FE6" w:tentative="1">
      <w:start w:val="1"/>
      <w:numFmt w:val="bullet"/>
      <w:lvlText w:val="•"/>
      <w:lvlJc w:val="left"/>
      <w:pPr>
        <w:tabs>
          <w:tab w:val="num" w:pos="3600"/>
        </w:tabs>
        <w:ind w:left="3600" w:hanging="360"/>
      </w:pPr>
      <w:rPr>
        <w:rFonts w:ascii="Arial" w:hAnsi="Arial" w:hint="default"/>
      </w:rPr>
    </w:lvl>
    <w:lvl w:ilvl="5" w:tplc="EED4DEA8" w:tentative="1">
      <w:start w:val="1"/>
      <w:numFmt w:val="bullet"/>
      <w:lvlText w:val="•"/>
      <w:lvlJc w:val="left"/>
      <w:pPr>
        <w:tabs>
          <w:tab w:val="num" w:pos="4320"/>
        </w:tabs>
        <w:ind w:left="4320" w:hanging="360"/>
      </w:pPr>
      <w:rPr>
        <w:rFonts w:ascii="Arial" w:hAnsi="Arial" w:hint="default"/>
      </w:rPr>
    </w:lvl>
    <w:lvl w:ilvl="6" w:tplc="55EE27A2" w:tentative="1">
      <w:start w:val="1"/>
      <w:numFmt w:val="bullet"/>
      <w:lvlText w:val="•"/>
      <w:lvlJc w:val="left"/>
      <w:pPr>
        <w:tabs>
          <w:tab w:val="num" w:pos="5040"/>
        </w:tabs>
        <w:ind w:left="5040" w:hanging="360"/>
      </w:pPr>
      <w:rPr>
        <w:rFonts w:ascii="Arial" w:hAnsi="Arial" w:hint="default"/>
      </w:rPr>
    </w:lvl>
    <w:lvl w:ilvl="7" w:tplc="BDAAA53C" w:tentative="1">
      <w:start w:val="1"/>
      <w:numFmt w:val="bullet"/>
      <w:lvlText w:val="•"/>
      <w:lvlJc w:val="left"/>
      <w:pPr>
        <w:tabs>
          <w:tab w:val="num" w:pos="5760"/>
        </w:tabs>
        <w:ind w:left="5760" w:hanging="360"/>
      </w:pPr>
      <w:rPr>
        <w:rFonts w:ascii="Arial" w:hAnsi="Arial" w:hint="default"/>
      </w:rPr>
    </w:lvl>
    <w:lvl w:ilvl="8" w:tplc="6FFA6700"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7691B075"/>
    <w:multiLevelType w:val="hybridMultilevel"/>
    <w:tmpl w:val="FFFFFFFF"/>
    <w:lvl w:ilvl="0" w:tplc="528AFCBC">
      <w:start w:val="1"/>
      <w:numFmt w:val="bullet"/>
      <w:lvlText w:val=""/>
      <w:lvlJc w:val="left"/>
      <w:pPr>
        <w:ind w:left="1080" w:hanging="360"/>
      </w:pPr>
      <w:rPr>
        <w:rFonts w:ascii="Symbol" w:hAnsi="Symbol" w:hint="default"/>
      </w:rPr>
    </w:lvl>
    <w:lvl w:ilvl="1" w:tplc="60645EF4">
      <w:start w:val="1"/>
      <w:numFmt w:val="bullet"/>
      <w:lvlText w:val="o"/>
      <w:lvlJc w:val="left"/>
      <w:pPr>
        <w:ind w:left="1440" w:hanging="360"/>
      </w:pPr>
      <w:rPr>
        <w:rFonts w:ascii="Courier New" w:hAnsi="Courier New" w:hint="default"/>
      </w:rPr>
    </w:lvl>
    <w:lvl w:ilvl="2" w:tplc="4E127BF4">
      <w:start w:val="1"/>
      <w:numFmt w:val="bullet"/>
      <w:lvlText w:val=""/>
      <w:lvlJc w:val="left"/>
      <w:pPr>
        <w:ind w:left="2160" w:hanging="360"/>
      </w:pPr>
      <w:rPr>
        <w:rFonts w:ascii="Wingdings" w:hAnsi="Wingdings" w:hint="default"/>
      </w:rPr>
    </w:lvl>
    <w:lvl w:ilvl="3" w:tplc="BB765518">
      <w:start w:val="1"/>
      <w:numFmt w:val="bullet"/>
      <w:lvlText w:val=""/>
      <w:lvlJc w:val="left"/>
      <w:pPr>
        <w:ind w:left="2880" w:hanging="360"/>
      </w:pPr>
      <w:rPr>
        <w:rFonts w:ascii="Symbol" w:hAnsi="Symbol" w:hint="default"/>
      </w:rPr>
    </w:lvl>
    <w:lvl w:ilvl="4" w:tplc="ED427E44">
      <w:start w:val="1"/>
      <w:numFmt w:val="bullet"/>
      <w:lvlText w:val="o"/>
      <w:lvlJc w:val="left"/>
      <w:pPr>
        <w:ind w:left="3600" w:hanging="360"/>
      </w:pPr>
      <w:rPr>
        <w:rFonts w:ascii="Courier New" w:hAnsi="Courier New" w:hint="default"/>
      </w:rPr>
    </w:lvl>
    <w:lvl w:ilvl="5" w:tplc="9202E1CA">
      <w:start w:val="1"/>
      <w:numFmt w:val="bullet"/>
      <w:lvlText w:val=""/>
      <w:lvlJc w:val="left"/>
      <w:pPr>
        <w:ind w:left="4320" w:hanging="360"/>
      </w:pPr>
      <w:rPr>
        <w:rFonts w:ascii="Wingdings" w:hAnsi="Wingdings" w:hint="default"/>
      </w:rPr>
    </w:lvl>
    <w:lvl w:ilvl="6" w:tplc="A484D3EA">
      <w:start w:val="1"/>
      <w:numFmt w:val="bullet"/>
      <w:lvlText w:val=""/>
      <w:lvlJc w:val="left"/>
      <w:pPr>
        <w:ind w:left="5040" w:hanging="360"/>
      </w:pPr>
      <w:rPr>
        <w:rFonts w:ascii="Symbol" w:hAnsi="Symbol" w:hint="default"/>
      </w:rPr>
    </w:lvl>
    <w:lvl w:ilvl="7" w:tplc="40103280">
      <w:start w:val="1"/>
      <w:numFmt w:val="bullet"/>
      <w:lvlText w:val="o"/>
      <w:lvlJc w:val="left"/>
      <w:pPr>
        <w:ind w:left="5760" w:hanging="360"/>
      </w:pPr>
      <w:rPr>
        <w:rFonts w:ascii="Courier New" w:hAnsi="Courier New" w:hint="default"/>
      </w:rPr>
    </w:lvl>
    <w:lvl w:ilvl="8" w:tplc="E2EAE820">
      <w:start w:val="1"/>
      <w:numFmt w:val="bullet"/>
      <w:lvlText w:val=""/>
      <w:lvlJc w:val="left"/>
      <w:pPr>
        <w:ind w:left="6480" w:hanging="360"/>
      </w:pPr>
      <w:rPr>
        <w:rFonts w:ascii="Wingdings" w:hAnsi="Wingdings" w:hint="default"/>
      </w:rPr>
    </w:lvl>
  </w:abstractNum>
  <w:abstractNum w:abstractNumId="81" w15:restartNumberingAfterBreak="0">
    <w:nsid w:val="78B9E670"/>
    <w:multiLevelType w:val="hybridMultilevel"/>
    <w:tmpl w:val="40A44CA6"/>
    <w:lvl w:ilvl="0" w:tplc="D068DEC2">
      <w:start w:val="1"/>
      <w:numFmt w:val="bullet"/>
      <w:lvlText w:val=""/>
      <w:lvlJc w:val="left"/>
      <w:pPr>
        <w:ind w:left="360" w:hanging="360"/>
      </w:pPr>
      <w:rPr>
        <w:rFonts w:ascii="Symbol" w:hAnsi="Symbol" w:hint="default"/>
      </w:rPr>
    </w:lvl>
    <w:lvl w:ilvl="1" w:tplc="5F7A4A44">
      <w:start w:val="1"/>
      <w:numFmt w:val="bullet"/>
      <w:lvlText w:val="o"/>
      <w:lvlJc w:val="left"/>
      <w:pPr>
        <w:ind w:left="1080" w:hanging="360"/>
      </w:pPr>
      <w:rPr>
        <w:rFonts w:ascii="Courier New" w:hAnsi="Courier New" w:hint="default"/>
      </w:rPr>
    </w:lvl>
    <w:lvl w:ilvl="2" w:tplc="94D08374">
      <w:start w:val="1"/>
      <w:numFmt w:val="bullet"/>
      <w:lvlText w:val=""/>
      <w:lvlJc w:val="left"/>
      <w:pPr>
        <w:ind w:left="1800" w:hanging="360"/>
      </w:pPr>
      <w:rPr>
        <w:rFonts w:ascii="Wingdings" w:hAnsi="Wingdings" w:hint="default"/>
      </w:rPr>
    </w:lvl>
    <w:lvl w:ilvl="3" w:tplc="9C248790">
      <w:start w:val="1"/>
      <w:numFmt w:val="bullet"/>
      <w:lvlText w:val=""/>
      <w:lvlJc w:val="left"/>
      <w:pPr>
        <w:ind w:left="2520" w:hanging="360"/>
      </w:pPr>
      <w:rPr>
        <w:rFonts w:ascii="Symbol" w:hAnsi="Symbol" w:hint="default"/>
      </w:rPr>
    </w:lvl>
    <w:lvl w:ilvl="4" w:tplc="401CBE28">
      <w:start w:val="1"/>
      <w:numFmt w:val="bullet"/>
      <w:lvlText w:val="o"/>
      <w:lvlJc w:val="left"/>
      <w:pPr>
        <w:ind w:left="3240" w:hanging="360"/>
      </w:pPr>
      <w:rPr>
        <w:rFonts w:ascii="Courier New" w:hAnsi="Courier New" w:hint="default"/>
      </w:rPr>
    </w:lvl>
    <w:lvl w:ilvl="5" w:tplc="7A1C275C">
      <w:start w:val="1"/>
      <w:numFmt w:val="bullet"/>
      <w:lvlText w:val=""/>
      <w:lvlJc w:val="left"/>
      <w:pPr>
        <w:ind w:left="3960" w:hanging="360"/>
      </w:pPr>
      <w:rPr>
        <w:rFonts w:ascii="Wingdings" w:hAnsi="Wingdings" w:hint="default"/>
      </w:rPr>
    </w:lvl>
    <w:lvl w:ilvl="6" w:tplc="6994B890">
      <w:start w:val="1"/>
      <w:numFmt w:val="bullet"/>
      <w:lvlText w:val=""/>
      <w:lvlJc w:val="left"/>
      <w:pPr>
        <w:ind w:left="4680" w:hanging="360"/>
      </w:pPr>
      <w:rPr>
        <w:rFonts w:ascii="Symbol" w:hAnsi="Symbol" w:hint="default"/>
      </w:rPr>
    </w:lvl>
    <w:lvl w:ilvl="7" w:tplc="FB2449F2">
      <w:start w:val="1"/>
      <w:numFmt w:val="bullet"/>
      <w:lvlText w:val="o"/>
      <w:lvlJc w:val="left"/>
      <w:pPr>
        <w:ind w:left="5400" w:hanging="360"/>
      </w:pPr>
      <w:rPr>
        <w:rFonts w:ascii="Courier New" w:hAnsi="Courier New" w:hint="default"/>
      </w:rPr>
    </w:lvl>
    <w:lvl w:ilvl="8" w:tplc="2436A2D8">
      <w:start w:val="1"/>
      <w:numFmt w:val="bullet"/>
      <w:lvlText w:val=""/>
      <w:lvlJc w:val="left"/>
      <w:pPr>
        <w:ind w:left="6120" w:hanging="360"/>
      </w:pPr>
      <w:rPr>
        <w:rFonts w:ascii="Wingdings" w:hAnsi="Wingdings" w:hint="default"/>
      </w:rPr>
    </w:lvl>
  </w:abstractNum>
  <w:abstractNum w:abstractNumId="82" w15:restartNumberingAfterBreak="0">
    <w:nsid w:val="790F118D"/>
    <w:multiLevelType w:val="hybridMultilevel"/>
    <w:tmpl w:val="EF005E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A0B405E"/>
    <w:multiLevelType w:val="hybridMultilevel"/>
    <w:tmpl w:val="3AA2E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C7462B9"/>
    <w:multiLevelType w:val="hybridMultilevel"/>
    <w:tmpl w:val="FFFFFFFF"/>
    <w:lvl w:ilvl="0" w:tplc="7AEC3238">
      <w:start w:val="1"/>
      <w:numFmt w:val="bullet"/>
      <w:lvlText w:val=""/>
      <w:lvlJc w:val="left"/>
      <w:pPr>
        <w:ind w:left="720" w:hanging="360"/>
      </w:pPr>
      <w:rPr>
        <w:rFonts w:ascii="Symbol" w:hAnsi="Symbol" w:hint="default"/>
      </w:rPr>
    </w:lvl>
    <w:lvl w:ilvl="1" w:tplc="04C2F4F2">
      <w:start w:val="1"/>
      <w:numFmt w:val="bullet"/>
      <w:lvlText w:val="o"/>
      <w:lvlJc w:val="left"/>
      <w:pPr>
        <w:ind w:left="1440" w:hanging="360"/>
      </w:pPr>
      <w:rPr>
        <w:rFonts w:ascii="Courier New" w:hAnsi="Courier New" w:hint="default"/>
      </w:rPr>
    </w:lvl>
    <w:lvl w:ilvl="2" w:tplc="A08803E2">
      <w:start w:val="1"/>
      <w:numFmt w:val="bullet"/>
      <w:lvlText w:val=""/>
      <w:lvlJc w:val="left"/>
      <w:pPr>
        <w:ind w:left="2160" w:hanging="360"/>
      </w:pPr>
      <w:rPr>
        <w:rFonts w:ascii="Wingdings" w:hAnsi="Wingdings" w:hint="default"/>
      </w:rPr>
    </w:lvl>
    <w:lvl w:ilvl="3" w:tplc="7870FA24">
      <w:start w:val="1"/>
      <w:numFmt w:val="bullet"/>
      <w:lvlText w:val=""/>
      <w:lvlJc w:val="left"/>
      <w:pPr>
        <w:ind w:left="2880" w:hanging="360"/>
      </w:pPr>
      <w:rPr>
        <w:rFonts w:ascii="Symbol" w:hAnsi="Symbol" w:hint="default"/>
      </w:rPr>
    </w:lvl>
    <w:lvl w:ilvl="4" w:tplc="E5184E46">
      <w:start w:val="1"/>
      <w:numFmt w:val="bullet"/>
      <w:lvlText w:val="o"/>
      <w:lvlJc w:val="left"/>
      <w:pPr>
        <w:ind w:left="3600" w:hanging="360"/>
      </w:pPr>
      <w:rPr>
        <w:rFonts w:ascii="Courier New" w:hAnsi="Courier New" w:hint="default"/>
      </w:rPr>
    </w:lvl>
    <w:lvl w:ilvl="5" w:tplc="6CF6AA18">
      <w:start w:val="1"/>
      <w:numFmt w:val="bullet"/>
      <w:lvlText w:val=""/>
      <w:lvlJc w:val="left"/>
      <w:pPr>
        <w:ind w:left="4320" w:hanging="360"/>
      </w:pPr>
      <w:rPr>
        <w:rFonts w:ascii="Wingdings" w:hAnsi="Wingdings" w:hint="default"/>
      </w:rPr>
    </w:lvl>
    <w:lvl w:ilvl="6" w:tplc="0A2A5A04">
      <w:start w:val="1"/>
      <w:numFmt w:val="bullet"/>
      <w:lvlText w:val=""/>
      <w:lvlJc w:val="left"/>
      <w:pPr>
        <w:ind w:left="5040" w:hanging="360"/>
      </w:pPr>
      <w:rPr>
        <w:rFonts w:ascii="Symbol" w:hAnsi="Symbol" w:hint="default"/>
      </w:rPr>
    </w:lvl>
    <w:lvl w:ilvl="7" w:tplc="B9187126">
      <w:start w:val="1"/>
      <w:numFmt w:val="bullet"/>
      <w:lvlText w:val="o"/>
      <w:lvlJc w:val="left"/>
      <w:pPr>
        <w:ind w:left="5760" w:hanging="360"/>
      </w:pPr>
      <w:rPr>
        <w:rFonts w:ascii="Courier New" w:hAnsi="Courier New" w:hint="default"/>
      </w:rPr>
    </w:lvl>
    <w:lvl w:ilvl="8" w:tplc="58D8BF4A">
      <w:start w:val="1"/>
      <w:numFmt w:val="bullet"/>
      <w:lvlText w:val=""/>
      <w:lvlJc w:val="left"/>
      <w:pPr>
        <w:ind w:left="6480" w:hanging="360"/>
      </w:pPr>
      <w:rPr>
        <w:rFonts w:ascii="Wingdings" w:hAnsi="Wingdings" w:hint="default"/>
      </w:rPr>
    </w:lvl>
  </w:abstractNum>
  <w:abstractNum w:abstractNumId="85" w15:restartNumberingAfterBreak="0">
    <w:nsid w:val="7D8E632C"/>
    <w:multiLevelType w:val="hybridMultilevel"/>
    <w:tmpl w:val="FFFFFFFF"/>
    <w:lvl w:ilvl="0" w:tplc="2B8ABF46">
      <w:start w:val="1"/>
      <w:numFmt w:val="bullet"/>
      <w:lvlText w:val=""/>
      <w:lvlJc w:val="left"/>
      <w:pPr>
        <w:ind w:left="1080" w:hanging="360"/>
      </w:pPr>
      <w:rPr>
        <w:rFonts w:ascii="Symbol" w:hAnsi="Symbol" w:hint="default"/>
      </w:rPr>
    </w:lvl>
    <w:lvl w:ilvl="1" w:tplc="78F4A1D8">
      <w:start w:val="1"/>
      <w:numFmt w:val="bullet"/>
      <w:lvlText w:val="o"/>
      <w:lvlJc w:val="left"/>
      <w:pPr>
        <w:ind w:left="1440" w:hanging="360"/>
      </w:pPr>
      <w:rPr>
        <w:rFonts w:ascii="Courier New" w:hAnsi="Courier New" w:hint="default"/>
      </w:rPr>
    </w:lvl>
    <w:lvl w:ilvl="2" w:tplc="7C264B7A">
      <w:start w:val="1"/>
      <w:numFmt w:val="bullet"/>
      <w:lvlText w:val=""/>
      <w:lvlJc w:val="left"/>
      <w:pPr>
        <w:ind w:left="2160" w:hanging="360"/>
      </w:pPr>
      <w:rPr>
        <w:rFonts w:ascii="Wingdings" w:hAnsi="Wingdings" w:hint="default"/>
      </w:rPr>
    </w:lvl>
    <w:lvl w:ilvl="3" w:tplc="F62A717C">
      <w:start w:val="1"/>
      <w:numFmt w:val="bullet"/>
      <w:lvlText w:val=""/>
      <w:lvlJc w:val="left"/>
      <w:pPr>
        <w:ind w:left="2880" w:hanging="360"/>
      </w:pPr>
      <w:rPr>
        <w:rFonts w:ascii="Symbol" w:hAnsi="Symbol" w:hint="default"/>
      </w:rPr>
    </w:lvl>
    <w:lvl w:ilvl="4" w:tplc="3BA0BAC2">
      <w:start w:val="1"/>
      <w:numFmt w:val="bullet"/>
      <w:lvlText w:val="o"/>
      <w:lvlJc w:val="left"/>
      <w:pPr>
        <w:ind w:left="3600" w:hanging="360"/>
      </w:pPr>
      <w:rPr>
        <w:rFonts w:ascii="Courier New" w:hAnsi="Courier New" w:hint="default"/>
      </w:rPr>
    </w:lvl>
    <w:lvl w:ilvl="5" w:tplc="459AA1D6">
      <w:start w:val="1"/>
      <w:numFmt w:val="bullet"/>
      <w:lvlText w:val=""/>
      <w:lvlJc w:val="left"/>
      <w:pPr>
        <w:ind w:left="4320" w:hanging="360"/>
      </w:pPr>
      <w:rPr>
        <w:rFonts w:ascii="Wingdings" w:hAnsi="Wingdings" w:hint="default"/>
      </w:rPr>
    </w:lvl>
    <w:lvl w:ilvl="6" w:tplc="06DC9644">
      <w:start w:val="1"/>
      <w:numFmt w:val="bullet"/>
      <w:lvlText w:val=""/>
      <w:lvlJc w:val="left"/>
      <w:pPr>
        <w:ind w:left="5040" w:hanging="360"/>
      </w:pPr>
      <w:rPr>
        <w:rFonts w:ascii="Symbol" w:hAnsi="Symbol" w:hint="default"/>
      </w:rPr>
    </w:lvl>
    <w:lvl w:ilvl="7" w:tplc="161226A8">
      <w:start w:val="1"/>
      <w:numFmt w:val="bullet"/>
      <w:lvlText w:val="o"/>
      <w:lvlJc w:val="left"/>
      <w:pPr>
        <w:ind w:left="5760" w:hanging="360"/>
      </w:pPr>
      <w:rPr>
        <w:rFonts w:ascii="Courier New" w:hAnsi="Courier New" w:hint="default"/>
      </w:rPr>
    </w:lvl>
    <w:lvl w:ilvl="8" w:tplc="6E38CE6E">
      <w:start w:val="1"/>
      <w:numFmt w:val="bullet"/>
      <w:lvlText w:val=""/>
      <w:lvlJc w:val="left"/>
      <w:pPr>
        <w:ind w:left="6480" w:hanging="360"/>
      </w:pPr>
      <w:rPr>
        <w:rFonts w:ascii="Wingdings" w:hAnsi="Wingdings" w:hint="default"/>
      </w:rPr>
    </w:lvl>
  </w:abstractNum>
  <w:abstractNum w:abstractNumId="86" w15:restartNumberingAfterBreak="0">
    <w:nsid w:val="7DD35123"/>
    <w:multiLevelType w:val="hybridMultilevel"/>
    <w:tmpl w:val="C54467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6545C9"/>
    <w:multiLevelType w:val="hybridMultilevel"/>
    <w:tmpl w:val="CEC4B068"/>
    <w:lvl w:ilvl="0" w:tplc="E6E8183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721849"/>
    <w:multiLevelType w:val="hybridMultilevel"/>
    <w:tmpl w:val="CEF296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FDA95FB"/>
    <w:multiLevelType w:val="hybridMultilevel"/>
    <w:tmpl w:val="FFFFFFFF"/>
    <w:lvl w:ilvl="0" w:tplc="DD7469A0">
      <w:start w:val="1"/>
      <w:numFmt w:val="bullet"/>
      <w:lvlText w:val=""/>
      <w:lvlJc w:val="left"/>
      <w:pPr>
        <w:ind w:left="1080" w:hanging="360"/>
      </w:pPr>
      <w:rPr>
        <w:rFonts w:ascii="Symbol" w:hAnsi="Symbol" w:hint="default"/>
      </w:rPr>
    </w:lvl>
    <w:lvl w:ilvl="1" w:tplc="ABEA9CCA">
      <w:start w:val="1"/>
      <w:numFmt w:val="bullet"/>
      <w:lvlText w:val="o"/>
      <w:lvlJc w:val="left"/>
      <w:pPr>
        <w:ind w:left="1440" w:hanging="360"/>
      </w:pPr>
      <w:rPr>
        <w:rFonts w:ascii="Courier New" w:hAnsi="Courier New" w:hint="default"/>
      </w:rPr>
    </w:lvl>
    <w:lvl w:ilvl="2" w:tplc="735609CA">
      <w:start w:val="1"/>
      <w:numFmt w:val="bullet"/>
      <w:lvlText w:val=""/>
      <w:lvlJc w:val="left"/>
      <w:pPr>
        <w:ind w:left="2160" w:hanging="360"/>
      </w:pPr>
      <w:rPr>
        <w:rFonts w:ascii="Wingdings" w:hAnsi="Wingdings" w:hint="default"/>
      </w:rPr>
    </w:lvl>
    <w:lvl w:ilvl="3" w:tplc="0C9615DC">
      <w:start w:val="1"/>
      <w:numFmt w:val="bullet"/>
      <w:lvlText w:val=""/>
      <w:lvlJc w:val="left"/>
      <w:pPr>
        <w:ind w:left="2880" w:hanging="360"/>
      </w:pPr>
      <w:rPr>
        <w:rFonts w:ascii="Symbol" w:hAnsi="Symbol" w:hint="default"/>
      </w:rPr>
    </w:lvl>
    <w:lvl w:ilvl="4" w:tplc="E0F83762">
      <w:start w:val="1"/>
      <w:numFmt w:val="bullet"/>
      <w:lvlText w:val="o"/>
      <w:lvlJc w:val="left"/>
      <w:pPr>
        <w:ind w:left="3600" w:hanging="360"/>
      </w:pPr>
      <w:rPr>
        <w:rFonts w:ascii="Courier New" w:hAnsi="Courier New" w:hint="default"/>
      </w:rPr>
    </w:lvl>
    <w:lvl w:ilvl="5" w:tplc="1FA435F4">
      <w:start w:val="1"/>
      <w:numFmt w:val="bullet"/>
      <w:lvlText w:val=""/>
      <w:lvlJc w:val="left"/>
      <w:pPr>
        <w:ind w:left="4320" w:hanging="360"/>
      </w:pPr>
      <w:rPr>
        <w:rFonts w:ascii="Wingdings" w:hAnsi="Wingdings" w:hint="default"/>
      </w:rPr>
    </w:lvl>
    <w:lvl w:ilvl="6" w:tplc="5986E9CC">
      <w:start w:val="1"/>
      <w:numFmt w:val="bullet"/>
      <w:lvlText w:val=""/>
      <w:lvlJc w:val="left"/>
      <w:pPr>
        <w:ind w:left="5040" w:hanging="360"/>
      </w:pPr>
      <w:rPr>
        <w:rFonts w:ascii="Symbol" w:hAnsi="Symbol" w:hint="default"/>
      </w:rPr>
    </w:lvl>
    <w:lvl w:ilvl="7" w:tplc="B84CCF3A">
      <w:start w:val="1"/>
      <w:numFmt w:val="bullet"/>
      <w:lvlText w:val="o"/>
      <w:lvlJc w:val="left"/>
      <w:pPr>
        <w:ind w:left="5760" w:hanging="360"/>
      </w:pPr>
      <w:rPr>
        <w:rFonts w:ascii="Courier New" w:hAnsi="Courier New" w:hint="default"/>
      </w:rPr>
    </w:lvl>
    <w:lvl w:ilvl="8" w:tplc="8AD21692">
      <w:start w:val="1"/>
      <w:numFmt w:val="bullet"/>
      <w:lvlText w:val=""/>
      <w:lvlJc w:val="left"/>
      <w:pPr>
        <w:ind w:left="6480" w:hanging="360"/>
      </w:pPr>
      <w:rPr>
        <w:rFonts w:ascii="Wingdings" w:hAnsi="Wingdings" w:hint="default"/>
      </w:rPr>
    </w:lvl>
  </w:abstractNum>
  <w:num w:numId="1" w16cid:durableId="2057318808">
    <w:abstractNumId w:val="22"/>
  </w:num>
  <w:num w:numId="2" w16cid:durableId="292828701">
    <w:abstractNumId w:val="15"/>
  </w:num>
  <w:num w:numId="3" w16cid:durableId="1219364583">
    <w:abstractNumId w:val="68"/>
  </w:num>
  <w:num w:numId="4" w16cid:durableId="214120491">
    <w:abstractNumId w:val="67"/>
  </w:num>
  <w:num w:numId="5" w16cid:durableId="1558932903">
    <w:abstractNumId w:val="12"/>
  </w:num>
  <w:num w:numId="6" w16cid:durableId="1090470186">
    <w:abstractNumId w:val="66"/>
  </w:num>
  <w:num w:numId="7" w16cid:durableId="857892215">
    <w:abstractNumId w:val="4"/>
  </w:num>
  <w:num w:numId="8" w16cid:durableId="215049745">
    <w:abstractNumId w:val="65"/>
  </w:num>
  <w:num w:numId="9" w16cid:durableId="289631710">
    <w:abstractNumId w:val="11"/>
  </w:num>
  <w:num w:numId="10" w16cid:durableId="1243835722">
    <w:abstractNumId w:val="39"/>
  </w:num>
  <w:num w:numId="11" w16cid:durableId="588151816">
    <w:abstractNumId w:val="58"/>
  </w:num>
  <w:num w:numId="12" w16cid:durableId="255410859">
    <w:abstractNumId w:val="41"/>
  </w:num>
  <w:num w:numId="13" w16cid:durableId="1972519214">
    <w:abstractNumId w:val="69"/>
  </w:num>
  <w:num w:numId="14" w16cid:durableId="1585527168">
    <w:abstractNumId w:val="56"/>
  </w:num>
  <w:num w:numId="15" w16cid:durableId="1633946513">
    <w:abstractNumId w:val="24"/>
  </w:num>
  <w:num w:numId="16" w16cid:durableId="18746152">
    <w:abstractNumId w:val="78"/>
  </w:num>
  <w:num w:numId="17" w16cid:durableId="605575180">
    <w:abstractNumId w:val="43"/>
  </w:num>
  <w:num w:numId="18" w16cid:durableId="2143377209">
    <w:abstractNumId w:val="73"/>
  </w:num>
  <w:num w:numId="19" w16cid:durableId="1836148488">
    <w:abstractNumId w:val="26"/>
  </w:num>
  <w:num w:numId="20" w16cid:durableId="510219708">
    <w:abstractNumId w:val="18"/>
  </w:num>
  <w:num w:numId="21" w16cid:durableId="85663423">
    <w:abstractNumId w:val="82"/>
  </w:num>
  <w:num w:numId="22" w16cid:durableId="248855932">
    <w:abstractNumId w:val="51"/>
  </w:num>
  <w:num w:numId="23" w16cid:durableId="827476837">
    <w:abstractNumId w:val="52"/>
  </w:num>
  <w:num w:numId="24" w16cid:durableId="247740297">
    <w:abstractNumId w:val="40"/>
  </w:num>
  <w:num w:numId="25" w16cid:durableId="862404465">
    <w:abstractNumId w:val="25"/>
  </w:num>
  <w:num w:numId="26" w16cid:durableId="817306584">
    <w:abstractNumId w:val="42"/>
  </w:num>
  <w:num w:numId="27" w16cid:durableId="636837866">
    <w:abstractNumId w:val="2"/>
  </w:num>
  <w:num w:numId="28" w16cid:durableId="1387410773">
    <w:abstractNumId w:val="53"/>
  </w:num>
  <w:num w:numId="29" w16cid:durableId="168107315">
    <w:abstractNumId w:val="3"/>
  </w:num>
  <w:num w:numId="30" w16cid:durableId="1800608491">
    <w:abstractNumId w:val="48"/>
  </w:num>
  <w:num w:numId="31" w16cid:durableId="1179194432">
    <w:abstractNumId w:val="9"/>
  </w:num>
  <w:num w:numId="32" w16cid:durableId="213128540">
    <w:abstractNumId w:val="4"/>
  </w:num>
  <w:num w:numId="33" w16cid:durableId="1760642289">
    <w:abstractNumId w:val="4"/>
  </w:num>
  <w:num w:numId="34" w16cid:durableId="311760704">
    <w:abstractNumId w:val="4"/>
  </w:num>
  <w:num w:numId="35" w16cid:durableId="12955959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64835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02797974">
    <w:abstractNumId w:val="4"/>
  </w:num>
  <w:num w:numId="38" w16cid:durableId="912616773">
    <w:abstractNumId w:val="4"/>
  </w:num>
  <w:num w:numId="39" w16cid:durableId="883833173">
    <w:abstractNumId w:val="4"/>
  </w:num>
  <w:num w:numId="40" w16cid:durableId="441920797">
    <w:abstractNumId w:val="21"/>
  </w:num>
  <w:num w:numId="41" w16cid:durableId="2009090931">
    <w:abstractNumId w:val="20"/>
  </w:num>
  <w:num w:numId="42" w16cid:durableId="269551107">
    <w:abstractNumId w:val="80"/>
  </w:num>
  <w:num w:numId="43" w16cid:durableId="1611089590">
    <w:abstractNumId w:val="33"/>
  </w:num>
  <w:num w:numId="44" w16cid:durableId="1920212413">
    <w:abstractNumId w:val="54"/>
  </w:num>
  <w:num w:numId="45" w16cid:durableId="879438991">
    <w:abstractNumId w:val="71"/>
  </w:num>
  <w:num w:numId="46" w16cid:durableId="911962685">
    <w:abstractNumId w:val="27"/>
  </w:num>
  <w:num w:numId="47" w16cid:durableId="1297100548">
    <w:abstractNumId w:val="49"/>
  </w:num>
  <w:num w:numId="48" w16cid:durableId="509756576">
    <w:abstractNumId w:val="76"/>
  </w:num>
  <w:num w:numId="49" w16cid:durableId="1447696786">
    <w:abstractNumId w:val="38"/>
  </w:num>
  <w:num w:numId="50" w16cid:durableId="1908760590">
    <w:abstractNumId w:val="89"/>
  </w:num>
  <w:num w:numId="51" w16cid:durableId="453132435">
    <w:abstractNumId w:val="31"/>
  </w:num>
  <w:num w:numId="52" w16cid:durableId="296109560">
    <w:abstractNumId w:val="85"/>
  </w:num>
  <w:num w:numId="53" w16cid:durableId="217589789">
    <w:abstractNumId w:val="10"/>
  </w:num>
  <w:num w:numId="54" w16cid:durableId="553739129">
    <w:abstractNumId w:val="57"/>
  </w:num>
  <w:num w:numId="55" w16cid:durableId="917129079">
    <w:abstractNumId w:val="1"/>
  </w:num>
  <w:num w:numId="56" w16cid:durableId="2002467109">
    <w:abstractNumId w:val="45"/>
  </w:num>
  <w:num w:numId="57" w16cid:durableId="663825402">
    <w:abstractNumId w:val="19"/>
  </w:num>
  <w:num w:numId="58" w16cid:durableId="937444721">
    <w:abstractNumId w:val="32"/>
  </w:num>
  <w:num w:numId="59" w16cid:durableId="1900945309">
    <w:abstractNumId w:val="79"/>
  </w:num>
  <w:num w:numId="60" w16cid:durableId="660280798">
    <w:abstractNumId w:val="81"/>
  </w:num>
  <w:num w:numId="61" w16cid:durableId="627709511">
    <w:abstractNumId w:val="87"/>
  </w:num>
  <w:num w:numId="62" w16cid:durableId="2101098911">
    <w:abstractNumId w:val="16"/>
  </w:num>
  <w:num w:numId="63" w16cid:durableId="1254630505">
    <w:abstractNumId w:val="59"/>
  </w:num>
  <w:num w:numId="64" w16cid:durableId="597785970">
    <w:abstractNumId w:val="17"/>
  </w:num>
  <w:num w:numId="65" w16cid:durableId="1335766658">
    <w:abstractNumId w:val="0"/>
  </w:num>
  <w:num w:numId="66" w16cid:durableId="647787282">
    <w:abstractNumId w:val="36"/>
  </w:num>
  <w:num w:numId="67" w16cid:durableId="1538082474">
    <w:abstractNumId w:val="8"/>
  </w:num>
  <w:num w:numId="68" w16cid:durableId="234357895">
    <w:abstractNumId w:val="7"/>
  </w:num>
  <w:num w:numId="69" w16cid:durableId="1975867853">
    <w:abstractNumId w:val="50"/>
  </w:num>
  <w:num w:numId="70" w16cid:durableId="377819946">
    <w:abstractNumId w:val="14"/>
  </w:num>
  <w:num w:numId="71" w16cid:durableId="1882590151">
    <w:abstractNumId w:val="46"/>
  </w:num>
  <w:num w:numId="72" w16cid:durableId="1650014695">
    <w:abstractNumId w:val="37"/>
  </w:num>
  <w:num w:numId="73" w16cid:durableId="502547945">
    <w:abstractNumId w:val="29"/>
  </w:num>
  <w:num w:numId="74" w16cid:durableId="1539510705">
    <w:abstractNumId w:val="62"/>
  </w:num>
  <w:num w:numId="75" w16cid:durableId="928541634">
    <w:abstractNumId w:val="47"/>
  </w:num>
  <w:num w:numId="76" w16cid:durableId="225915176">
    <w:abstractNumId w:val="86"/>
  </w:num>
  <w:num w:numId="77" w16cid:durableId="125320961">
    <w:abstractNumId w:val="44"/>
  </w:num>
  <w:num w:numId="78" w16cid:durableId="361899616">
    <w:abstractNumId w:val="77"/>
  </w:num>
  <w:num w:numId="79" w16cid:durableId="126551876">
    <w:abstractNumId w:val="63"/>
  </w:num>
  <w:num w:numId="80" w16cid:durableId="845048592">
    <w:abstractNumId w:val="5"/>
  </w:num>
  <w:num w:numId="81" w16cid:durableId="1701786112">
    <w:abstractNumId w:val="61"/>
  </w:num>
  <w:num w:numId="82" w16cid:durableId="627517194">
    <w:abstractNumId w:val="75"/>
  </w:num>
  <w:num w:numId="83" w16cid:durableId="212233113">
    <w:abstractNumId w:val="6"/>
  </w:num>
  <w:num w:numId="84" w16cid:durableId="1878659104">
    <w:abstractNumId w:val="64"/>
  </w:num>
  <w:num w:numId="85" w16cid:durableId="901987538">
    <w:abstractNumId w:val="88"/>
  </w:num>
  <w:num w:numId="86" w16cid:durableId="1077706715">
    <w:abstractNumId w:val="30"/>
  </w:num>
  <w:num w:numId="87" w16cid:durableId="2109108547">
    <w:abstractNumId w:val="70"/>
  </w:num>
  <w:num w:numId="88" w16cid:durableId="65343134">
    <w:abstractNumId w:val="35"/>
  </w:num>
  <w:num w:numId="89" w16cid:durableId="890658329">
    <w:abstractNumId w:val="84"/>
  </w:num>
  <w:num w:numId="90" w16cid:durableId="1652367315">
    <w:abstractNumId w:val="72"/>
  </w:num>
  <w:num w:numId="91" w16cid:durableId="1412310517">
    <w:abstractNumId w:val="34"/>
  </w:num>
  <w:num w:numId="92" w16cid:durableId="439034016">
    <w:abstractNumId w:val="23"/>
  </w:num>
  <w:num w:numId="93" w16cid:durableId="1143504163">
    <w:abstractNumId w:val="55"/>
  </w:num>
  <w:num w:numId="94" w16cid:durableId="897739003">
    <w:abstractNumId w:val="28"/>
  </w:num>
  <w:num w:numId="95" w16cid:durableId="1694529733">
    <w:abstractNumId w:val="74"/>
  </w:num>
  <w:num w:numId="96" w16cid:durableId="1307662825">
    <w:abstractNumId w:val="13"/>
  </w:num>
  <w:num w:numId="97" w16cid:durableId="1892690745">
    <w:abstractNumId w:val="60"/>
  </w:num>
  <w:num w:numId="98" w16cid:durableId="1355037422">
    <w:abstractNumId w:val="83"/>
  </w:num>
  <w:numIdMacAtCleanup w:val="9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mana Kunchala">
    <w15:presenceInfo w15:providerId="AD" w15:userId="S::ramana.kunchala@hcltech.com::b98d1e01-f679-4e33-8016-149058ea6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0F9"/>
    <w:rsid w:val="00001B23"/>
    <w:rsid w:val="00002782"/>
    <w:rsid w:val="000031DD"/>
    <w:rsid w:val="0000338C"/>
    <w:rsid w:val="00003777"/>
    <w:rsid w:val="00003B66"/>
    <w:rsid w:val="000049B1"/>
    <w:rsid w:val="00004EE9"/>
    <w:rsid w:val="0000589E"/>
    <w:rsid w:val="00005C2A"/>
    <w:rsid w:val="00006658"/>
    <w:rsid w:val="00006709"/>
    <w:rsid w:val="00006DE3"/>
    <w:rsid w:val="00007816"/>
    <w:rsid w:val="00007903"/>
    <w:rsid w:val="00011904"/>
    <w:rsid w:val="00013585"/>
    <w:rsid w:val="00013898"/>
    <w:rsid w:val="000153A2"/>
    <w:rsid w:val="00015723"/>
    <w:rsid w:val="000158F3"/>
    <w:rsid w:val="00015927"/>
    <w:rsid w:val="00015B2C"/>
    <w:rsid w:val="000160C4"/>
    <w:rsid w:val="00017593"/>
    <w:rsid w:val="00017C13"/>
    <w:rsid w:val="00017D3F"/>
    <w:rsid w:val="000200B1"/>
    <w:rsid w:val="00020F0A"/>
    <w:rsid w:val="00022213"/>
    <w:rsid w:val="00022D25"/>
    <w:rsid w:val="00023180"/>
    <w:rsid w:val="000234CD"/>
    <w:rsid w:val="000247AC"/>
    <w:rsid w:val="00024F70"/>
    <w:rsid w:val="0002587F"/>
    <w:rsid w:val="00025F3C"/>
    <w:rsid w:val="00026583"/>
    <w:rsid w:val="00026F3E"/>
    <w:rsid w:val="000273B7"/>
    <w:rsid w:val="00030238"/>
    <w:rsid w:val="00030F60"/>
    <w:rsid w:val="00030FDF"/>
    <w:rsid w:val="00031291"/>
    <w:rsid w:val="00031CB3"/>
    <w:rsid w:val="00033D02"/>
    <w:rsid w:val="0003428E"/>
    <w:rsid w:val="00035B51"/>
    <w:rsid w:val="00037CD8"/>
    <w:rsid w:val="00040B23"/>
    <w:rsid w:val="00043AFF"/>
    <w:rsid w:val="00043FF1"/>
    <w:rsid w:val="000442E7"/>
    <w:rsid w:val="000449BA"/>
    <w:rsid w:val="00044AE8"/>
    <w:rsid w:val="0004534A"/>
    <w:rsid w:val="000458B2"/>
    <w:rsid w:val="00045919"/>
    <w:rsid w:val="00046636"/>
    <w:rsid w:val="00046AA9"/>
    <w:rsid w:val="000473AC"/>
    <w:rsid w:val="00047B21"/>
    <w:rsid w:val="00050C75"/>
    <w:rsid w:val="00050D39"/>
    <w:rsid w:val="00050FA5"/>
    <w:rsid w:val="000511AD"/>
    <w:rsid w:val="000516F2"/>
    <w:rsid w:val="00053A76"/>
    <w:rsid w:val="000557A5"/>
    <w:rsid w:val="00055E56"/>
    <w:rsid w:val="00056CEF"/>
    <w:rsid w:val="0006096A"/>
    <w:rsid w:val="00060A13"/>
    <w:rsid w:val="00060C3D"/>
    <w:rsid w:val="00060D04"/>
    <w:rsid w:val="000610BF"/>
    <w:rsid w:val="00061C6E"/>
    <w:rsid w:val="000627F6"/>
    <w:rsid w:val="00063A63"/>
    <w:rsid w:val="00064B38"/>
    <w:rsid w:val="00065E8F"/>
    <w:rsid w:val="00066567"/>
    <w:rsid w:val="0006687D"/>
    <w:rsid w:val="00066A26"/>
    <w:rsid w:val="00067316"/>
    <w:rsid w:val="000701F6"/>
    <w:rsid w:val="000710E8"/>
    <w:rsid w:val="00071D5D"/>
    <w:rsid w:val="0007297E"/>
    <w:rsid w:val="00072E7B"/>
    <w:rsid w:val="00073304"/>
    <w:rsid w:val="00073C37"/>
    <w:rsid w:val="00073FE5"/>
    <w:rsid w:val="000745CE"/>
    <w:rsid w:val="0007781D"/>
    <w:rsid w:val="00077969"/>
    <w:rsid w:val="0008022C"/>
    <w:rsid w:val="00081872"/>
    <w:rsid w:val="0008220D"/>
    <w:rsid w:val="0008231C"/>
    <w:rsid w:val="00082577"/>
    <w:rsid w:val="00082709"/>
    <w:rsid w:val="00082813"/>
    <w:rsid w:val="000835C8"/>
    <w:rsid w:val="0008364D"/>
    <w:rsid w:val="00083AD7"/>
    <w:rsid w:val="0008421D"/>
    <w:rsid w:val="00084BD0"/>
    <w:rsid w:val="00084C61"/>
    <w:rsid w:val="000862AF"/>
    <w:rsid w:val="000870D6"/>
    <w:rsid w:val="00087353"/>
    <w:rsid w:val="000874B2"/>
    <w:rsid w:val="0008763B"/>
    <w:rsid w:val="00087F21"/>
    <w:rsid w:val="000913BD"/>
    <w:rsid w:val="00091DAC"/>
    <w:rsid w:val="00091DFE"/>
    <w:rsid w:val="00092FE6"/>
    <w:rsid w:val="00093248"/>
    <w:rsid w:val="00093A8B"/>
    <w:rsid w:val="000942DC"/>
    <w:rsid w:val="000951D6"/>
    <w:rsid w:val="00095988"/>
    <w:rsid w:val="00095AC8"/>
    <w:rsid w:val="00095B22"/>
    <w:rsid w:val="00096E5A"/>
    <w:rsid w:val="0009783E"/>
    <w:rsid w:val="00097E5E"/>
    <w:rsid w:val="000A1981"/>
    <w:rsid w:val="000A219B"/>
    <w:rsid w:val="000A3CB8"/>
    <w:rsid w:val="000A4192"/>
    <w:rsid w:val="000A4423"/>
    <w:rsid w:val="000A4B68"/>
    <w:rsid w:val="000A4B82"/>
    <w:rsid w:val="000A5196"/>
    <w:rsid w:val="000A5986"/>
    <w:rsid w:val="000A5E1F"/>
    <w:rsid w:val="000A6D86"/>
    <w:rsid w:val="000A7C07"/>
    <w:rsid w:val="000A7CE3"/>
    <w:rsid w:val="000B14D9"/>
    <w:rsid w:val="000B177C"/>
    <w:rsid w:val="000B187B"/>
    <w:rsid w:val="000B2C61"/>
    <w:rsid w:val="000B2D09"/>
    <w:rsid w:val="000B2DCA"/>
    <w:rsid w:val="000B3EA9"/>
    <w:rsid w:val="000B4B19"/>
    <w:rsid w:val="000B4E6F"/>
    <w:rsid w:val="000B52CD"/>
    <w:rsid w:val="000B5D6C"/>
    <w:rsid w:val="000B62AA"/>
    <w:rsid w:val="000B6744"/>
    <w:rsid w:val="000B7499"/>
    <w:rsid w:val="000C02D1"/>
    <w:rsid w:val="000C0D88"/>
    <w:rsid w:val="000C1409"/>
    <w:rsid w:val="000C165F"/>
    <w:rsid w:val="000C2499"/>
    <w:rsid w:val="000C2529"/>
    <w:rsid w:val="000C265B"/>
    <w:rsid w:val="000C31E1"/>
    <w:rsid w:val="000C339B"/>
    <w:rsid w:val="000C3D82"/>
    <w:rsid w:val="000C4BE7"/>
    <w:rsid w:val="000C5256"/>
    <w:rsid w:val="000C5985"/>
    <w:rsid w:val="000C7F83"/>
    <w:rsid w:val="000D13E0"/>
    <w:rsid w:val="000D17DA"/>
    <w:rsid w:val="000D1D3B"/>
    <w:rsid w:val="000D1F5F"/>
    <w:rsid w:val="000D291D"/>
    <w:rsid w:val="000D2955"/>
    <w:rsid w:val="000D30C3"/>
    <w:rsid w:val="000D364F"/>
    <w:rsid w:val="000D46B4"/>
    <w:rsid w:val="000D4BBC"/>
    <w:rsid w:val="000D5BD0"/>
    <w:rsid w:val="000D5EEA"/>
    <w:rsid w:val="000D6A59"/>
    <w:rsid w:val="000D72EE"/>
    <w:rsid w:val="000D7914"/>
    <w:rsid w:val="000D7D2B"/>
    <w:rsid w:val="000E0255"/>
    <w:rsid w:val="000E0949"/>
    <w:rsid w:val="000E0C5B"/>
    <w:rsid w:val="000E10D0"/>
    <w:rsid w:val="000E1FAC"/>
    <w:rsid w:val="000E309C"/>
    <w:rsid w:val="000E4DD4"/>
    <w:rsid w:val="000E572E"/>
    <w:rsid w:val="000F0859"/>
    <w:rsid w:val="000F097F"/>
    <w:rsid w:val="000F164B"/>
    <w:rsid w:val="000F1753"/>
    <w:rsid w:val="000F17DF"/>
    <w:rsid w:val="000F3BB2"/>
    <w:rsid w:val="000F5197"/>
    <w:rsid w:val="000F55E4"/>
    <w:rsid w:val="000F5D74"/>
    <w:rsid w:val="000F65B3"/>
    <w:rsid w:val="000F69D7"/>
    <w:rsid w:val="000F6EB2"/>
    <w:rsid w:val="000F77BD"/>
    <w:rsid w:val="000F7CB9"/>
    <w:rsid w:val="0010066E"/>
    <w:rsid w:val="00100FCC"/>
    <w:rsid w:val="00101D8A"/>
    <w:rsid w:val="001063B4"/>
    <w:rsid w:val="0010743A"/>
    <w:rsid w:val="00110317"/>
    <w:rsid w:val="001107A6"/>
    <w:rsid w:val="001107A9"/>
    <w:rsid w:val="00110826"/>
    <w:rsid w:val="00111017"/>
    <w:rsid w:val="00111FCB"/>
    <w:rsid w:val="00111FF7"/>
    <w:rsid w:val="00112147"/>
    <w:rsid w:val="0011288C"/>
    <w:rsid w:val="0011486B"/>
    <w:rsid w:val="00117999"/>
    <w:rsid w:val="001201E8"/>
    <w:rsid w:val="00120CB9"/>
    <w:rsid w:val="00122073"/>
    <w:rsid w:val="00123F30"/>
    <w:rsid w:val="0012539F"/>
    <w:rsid w:val="001254FD"/>
    <w:rsid w:val="00125968"/>
    <w:rsid w:val="00126507"/>
    <w:rsid w:val="0012790E"/>
    <w:rsid w:val="0013013E"/>
    <w:rsid w:val="00130625"/>
    <w:rsid w:val="001315A8"/>
    <w:rsid w:val="00132C6C"/>
    <w:rsid w:val="00133549"/>
    <w:rsid w:val="00133A03"/>
    <w:rsid w:val="00133F11"/>
    <w:rsid w:val="0013402D"/>
    <w:rsid w:val="00134A0D"/>
    <w:rsid w:val="00136226"/>
    <w:rsid w:val="00137D7D"/>
    <w:rsid w:val="001404A7"/>
    <w:rsid w:val="001406AE"/>
    <w:rsid w:val="00141019"/>
    <w:rsid w:val="001418EE"/>
    <w:rsid w:val="001439A7"/>
    <w:rsid w:val="001440F0"/>
    <w:rsid w:val="0014415E"/>
    <w:rsid w:val="001455BF"/>
    <w:rsid w:val="0014586D"/>
    <w:rsid w:val="001458A7"/>
    <w:rsid w:val="00145B03"/>
    <w:rsid w:val="001462A1"/>
    <w:rsid w:val="00146A45"/>
    <w:rsid w:val="001476A4"/>
    <w:rsid w:val="001500BD"/>
    <w:rsid w:val="0015088C"/>
    <w:rsid w:val="0015163B"/>
    <w:rsid w:val="0015182E"/>
    <w:rsid w:val="00151C1A"/>
    <w:rsid w:val="00151E48"/>
    <w:rsid w:val="00152E7B"/>
    <w:rsid w:val="00153086"/>
    <w:rsid w:val="001531F7"/>
    <w:rsid w:val="0015361C"/>
    <w:rsid w:val="00153896"/>
    <w:rsid w:val="00153974"/>
    <w:rsid w:val="00153AE6"/>
    <w:rsid w:val="001544EF"/>
    <w:rsid w:val="00154EAC"/>
    <w:rsid w:val="00155C83"/>
    <w:rsid w:val="00156B77"/>
    <w:rsid w:val="00157241"/>
    <w:rsid w:val="0016056A"/>
    <w:rsid w:val="00161A3B"/>
    <w:rsid w:val="00162811"/>
    <w:rsid w:val="0016357B"/>
    <w:rsid w:val="00164628"/>
    <w:rsid w:val="00164929"/>
    <w:rsid w:val="001651A8"/>
    <w:rsid w:val="0016649A"/>
    <w:rsid w:val="00171375"/>
    <w:rsid w:val="00171956"/>
    <w:rsid w:val="00171C29"/>
    <w:rsid w:val="001725C1"/>
    <w:rsid w:val="00172D48"/>
    <w:rsid w:val="001735EE"/>
    <w:rsid w:val="00174305"/>
    <w:rsid w:val="001747BB"/>
    <w:rsid w:val="0017517C"/>
    <w:rsid w:val="00175604"/>
    <w:rsid w:val="00176417"/>
    <w:rsid w:val="00176E52"/>
    <w:rsid w:val="001821BC"/>
    <w:rsid w:val="0018241B"/>
    <w:rsid w:val="00182A48"/>
    <w:rsid w:val="00182ACE"/>
    <w:rsid w:val="00182B99"/>
    <w:rsid w:val="001832F8"/>
    <w:rsid w:val="00184593"/>
    <w:rsid w:val="001846F5"/>
    <w:rsid w:val="00184C08"/>
    <w:rsid w:val="00184CCC"/>
    <w:rsid w:val="00185D27"/>
    <w:rsid w:val="001860C5"/>
    <w:rsid w:val="0018625E"/>
    <w:rsid w:val="00186413"/>
    <w:rsid w:val="001869EC"/>
    <w:rsid w:val="00187B8F"/>
    <w:rsid w:val="001907A2"/>
    <w:rsid w:val="00190A09"/>
    <w:rsid w:val="00190C9B"/>
    <w:rsid w:val="001916AD"/>
    <w:rsid w:val="00191AB9"/>
    <w:rsid w:val="00194BE0"/>
    <w:rsid w:val="00195393"/>
    <w:rsid w:val="00195483"/>
    <w:rsid w:val="00195D43"/>
    <w:rsid w:val="001963AE"/>
    <w:rsid w:val="00196B1E"/>
    <w:rsid w:val="00197344"/>
    <w:rsid w:val="00197A39"/>
    <w:rsid w:val="001A0294"/>
    <w:rsid w:val="001A03A9"/>
    <w:rsid w:val="001A051D"/>
    <w:rsid w:val="001A0876"/>
    <w:rsid w:val="001A19DF"/>
    <w:rsid w:val="001A297D"/>
    <w:rsid w:val="001A2BA8"/>
    <w:rsid w:val="001A3468"/>
    <w:rsid w:val="001A3719"/>
    <w:rsid w:val="001A388D"/>
    <w:rsid w:val="001A42FE"/>
    <w:rsid w:val="001A4CD0"/>
    <w:rsid w:val="001A5E76"/>
    <w:rsid w:val="001A6494"/>
    <w:rsid w:val="001A69B0"/>
    <w:rsid w:val="001A6F5E"/>
    <w:rsid w:val="001A71CE"/>
    <w:rsid w:val="001A7D00"/>
    <w:rsid w:val="001B00CC"/>
    <w:rsid w:val="001B0FD2"/>
    <w:rsid w:val="001B146B"/>
    <w:rsid w:val="001B159B"/>
    <w:rsid w:val="001B1B70"/>
    <w:rsid w:val="001B1E21"/>
    <w:rsid w:val="001B1F01"/>
    <w:rsid w:val="001B2C05"/>
    <w:rsid w:val="001B4521"/>
    <w:rsid w:val="001B47C4"/>
    <w:rsid w:val="001B58FF"/>
    <w:rsid w:val="001B5B8B"/>
    <w:rsid w:val="001B63F3"/>
    <w:rsid w:val="001B6FC2"/>
    <w:rsid w:val="001B70A5"/>
    <w:rsid w:val="001B755F"/>
    <w:rsid w:val="001B7D6D"/>
    <w:rsid w:val="001B7DD1"/>
    <w:rsid w:val="001C2748"/>
    <w:rsid w:val="001C3145"/>
    <w:rsid w:val="001C42EE"/>
    <w:rsid w:val="001C5544"/>
    <w:rsid w:val="001C64BC"/>
    <w:rsid w:val="001C6E4B"/>
    <w:rsid w:val="001C7C5E"/>
    <w:rsid w:val="001D3CE7"/>
    <w:rsid w:val="001D5DDD"/>
    <w:rsid w:val="001D6E54"/>
    <w:rsid w:val="001D6EC7"/>
    <w:rsid w:val="001D72FD"/>
    <w:rsid w:val="001D7398"/>
    <w:rsid w:val="001D7430"/>
    <w:rsid w:val="001D7523"/>
    <w:rsid w:val="001D7708"/>
    <w:rsid w:val="001D78C9"/>
    <w:rsid w:val="001E04D2"/>
    <w:rsid w:val="001E139D"/>
    <w:rsid w:val="001E4933"/>
    <w:rsid w:val="001E58BC"/>
    <w:rsid w:val="001E6777"/>
    <w:rsid w:val="001E76F6"/>
    <w:rsid w:val="001E7E20"/>
    <w:rsid w:val="001F0213"/>
    <w:rsid w:val="001F0599"/>
    <w:rsid w:val="001F0919"/>
    <w:rsid w:val="001F1308"/>
    <w:rsid w:val="001F1A8C"/>
    <w:rsid w:val="001F2B8F"/>
    <w:rsid w:val="001F4052"/>
    <w:rsid w:val="001F4679"/>
    <w:rsid w:val="001F4A26"/>
    <w:rsid w:val="001F5B28"/>
    <w:rsid w:val="001F62EA"/>
    <w:rsid w:val="001F6A25"/>
    <w:rsid w:val="001F6B3D"/>
    <w:rsid w:val="00200141"/>
    <w:rsid w:val="002001A8"/>
    <w:rsid w:val="00201816"/>
    <w:rsid w:val="00202635"/>
    <w:rsid w:val="00202C62"/>
    <w:rsid w:val="00203A78"/>
    <w:rsid w:val="00204DCD"/>
    <w:rsid w:val="00205188"/>
    <w:rsid w:val="00205527"/>
    <w:rsid w:val="00207327"/>
    <w:rsid w:val="0021007B"/>
    <w:rsid w:val="0021072D"/>
    <w:rsid w:val="00211003"/>
    <w:rsid w:val="00212055"/>
    <w:rsid w:val="0021210A"/>
    <w:rsid w:val="002138BE"/>
    <w:rsid w:val="0021469C"/>
    <w:rsid w:val="002160A3"/>
    <w:rsid w:val="00216C24"/>
    <w:rsid w:val="002202AC"/>
    <w:rsid w:val="00220327"/>
    <w:rsid w:val="0022230B"/>
    <w:rsid w:val="00223B91"/>
    <w:rsid w:val="002240D3"/>
    <w:rsid w:val="00224127"/>
    <w:rsid w:val="00225024"/>
    <w:rsid w:val="00225FA1"/>
    <w:rsid w:val="00226138"/>
    <w:rsid w:val="00231C3C"/>
    <w:rsid w:val="00231EF8"/>
    <w:rsid w:val="0023238E"/>
    <w:rsid w:val="00232463"/>
    <w:rsid w:val="00233E85"/>
    <w:rsid w:val="00233F77"/>
    <w:rsid w:val="00234875"/>
    <w:rsid w:val="00234F32"/>
    <w:rsid w:val="002365AA"/>
    <w:rsid w:val="00237C0A"/>
    <w:rsid w:val="00237ED6"/>
    <w:rsid w:val="002405C0"/>
    <w:rsid w:val="00240B8F"/>
    <w:rsid w:val="00241C53"/>
    <w:rsid w:val="002424CF"/>
    <w:rsid w:val="002429E0"/>
    <w:rsid w:val="00244053"/>
    <w:rsid w:val="00244602"/>
    <w:rsid w:val="00244A0E"/>
    <w:rsid w:val="00244CD3"/>
    <w:rsid w:val="0024571D"/>
    <w:rsid w:val="00250E5F"/>
    <w:rsid w:val="00251791"/>
    <w:rsid w:val="002518E4"/>
    <w:rsid w:val="0025276B"/>
    <w:rsid w:val="00252A39"/>
    <w:rsid w:val="00253F12"/>
    <w:rsid w:val="00254E0C"/>
    <w:rsid w:val="00254E9B"/>
    <w:rsid w:val="00255705"/>
    <w:rsid w:val="00255A68"/>
    <w:rsid w:val="00255EA1"/>
    <w:rsid w:val="00256422"/>
    <w:rsid w:val="002601A5"/>
    <w:rsid w:val="00260AE4"/>
    <w:rsid w:val="00261AA3"/>
    <w:rsid w:val="00261B89"/>
    <w:rsid w:val="002621A5"/>
    <w:rsid w:val="00262697"/>
    <w:rsid w:val="00262A83"/>
    <w:rsid w:val="00262DA4"/>
    <w:rsid w:val="0026344D"/>
    <w:rsid w:val="00263680"/>
    <w:rsid w:val="002643AA"/>
    <w:rsid w:val="00265789"/>
    <w:rsid w:val="00265ABB"/>
    <w:rsid w:val="00265CD5"/>
    <w:rsid w:val="00265FBE"/>
    <w:rsid w:val="00266480"/>
    <w:rsid w:val="00271583"/>
    <w:rsid w:val="0027186E"/>
    <w:rsid w:val="00272C63"/>
    <w:rsid w:val="002734E4"/>
    <w:rsid w:val="002749E1"/>
    <w:rsid w:val="002755CF"/>
    <w:rsid w:val="00275E2F"/>
    <w:rsid w:val="0027641E"/>
    <w:rsid w:val="00277AEB"/>
    <w:rsid w:val="00280BFD"/>
    <w:rsid w:val="00281ED7"/>
    <w:rsid w:val="0028212A"/>
    <w:rsid w:val="0028283A"/>
    <w:rsid w:val="002833A9"/>
    <w:rsid w:val="00283422"/>
    <w:rsid w:val="002845F2"/>
    <w:rsid w:val="002847F8"/>
    <w:rsid w:val="0028482D"/>
    <w:rsid w:val="002852AB"/>
    <w:rsid w:val="00285746"/>
    <w:rsid w:val="00285EE5"/>
    <w:rsid w:val="002862F5"/>
    <w:rsid w:val="0029107D"/>
    <w:rsid w:val="00292B48"/>
    <w:rsid w:val="00293266"/>
    <w:rsid w:val="002938BF"/>
    <w:rsid w:val="002942F7"/>
    <w:rsid w:val="002943DC"/>
    <w:rsid w:val="00294F4D"/>
    <w:rsid w:val="002951ED"/>
    <w:rsid w:val="00297BF6"/>
    <w:rsid w:val="00297C5A"/>
    <w:rsid w:val="002A09CA"/>
    <w:rsid w:val="002A2B27"/>
    <w:rsid w:val="002A4BE2"/>
    <w:rsid w:val="002A541B"/>
    <w:rsid w:val="002A6185"/>
    <w:rsid w:val="002A64B6"/>
    <w:rsid w:val="002A726C"/>
    <w:rsid w:val="002A7986"/>
    <w:rsid w:val="002A7E0C"/>
    <w:rsid w:val="002B0678"/>
    <w:rsid w:val="002B06EA"/>
    <w:rsid w:val="002B0B0C"/>
    <w:rsid w:val="002B0C8D"/>
    <w:rsid w:val="002B26F3"/>
    <w:rsid w:val="002B2DBA"/>
    <w:rsid w:val="002B301D"/>
    <w:rsid w:val="002B49EE"/>
    <w:rsid w:val="002C0AE7"/>
    <w:rsid w:val="002C1217"/>
    <w:rsid w:val="002C1415"/>
    <w:rsid w:val="002C1534"/>
    <w:rsid w:val="002C1AF6"/>
    <w:rsid w:val="002C347D"/>
    <w:rsid w:val="002C570F"/>
    <w:rsid w:val="002C5EC1"/>
    <w:rsid w:val="002C61EB"/>
    <w:rsid w:val="002C7D22"/>
    <w:rsid w:val="002D0983"/>
    <w:rsid w:val="002D194B"/>
    <w:rsid w:val="002D3D13"/>
    <w:rsid w:val="002D3FC3"/>
    <w:rsid w:val="002D5056"/>
    <w:rsid w:val="002D55D6"/>
    <w:rsid w:val="002D5A1E"/>
    <w:rsid w:val="002D6F71"/>
    <w:rsid w:val="002E09B3"/>
    <w:rsid w:val="002E139B"/>
    <w:rsid w:val="002E1497"/>
    <w:rsid w:val="002E4AC1"/>
    <w:rsid w:val="002E4B8F"/>
    <w:rsid w:val="002E4D8E"/>
    <w:rsid w:val="002E6DBF"/>
    <w:rsid w:val="002E741A"/>
    <w:rsid w:val="002E75E7"/>
    <w:rsid w:val="002E7B8F"/>
    <w:rsid w:val="002F0B79"/>
    <w:rsid w:val="002F0BFD"/>
    <w:rsid w:val="002F173D"/>
    <w:rsid w:val="002F221F"/>
    <w:rsid w:val="002F2CB5"/>
    <w:rsid w:val="002F32C5"/>
    <w:rsid w:val="002F3FE7"/>
    <w:rsid w:val="002F414D"/>
    <w:rsid w:val="002F4E08"/>
    <w:rsid w:val="002F5D9E"/>
    <w:rsid w:val="002F662B"/>
    <w:rsid w:val="002F6B31"/>
    <w:rsid w:val="002F6E5C"/>
    <w:rsid w:val="002F72B9"/>
    <w:rsid w:val="002F7560"/>
    <w:rsid w:val="0030140C"/>
    <w:rsid w:val="003026CC"/>
    <w:rsid w:val="0030395A"/>
    <w:rsid w:val="00304100"/>
    <w:rsid w:val="00304115"/>
    <w:rsid w:val="003042EB"/>
    <w:rsid w:val="003054D4"/>
    <w:rsid w:val="00311526"/>
    <w:rsid w:val="00311EEC"/>
    <w:rsid w:val="003124BE"/>
    <w:rsid w:val="00312BC2"/>
    <w:rsid w:val="0031461E"/>
    <w:rsid w:val="00314B61"/>
    <w:rsid w:val="00314EED"/>
    <w:rsid w:val="0031527A"/>
    <w:rsid w:val="00315D03"/>
    <w:rsid w:val="00316EAA"/>
    <w:rsid w:val="0031720E"/>
    <w:rsid w:val="00320814"/>
    <w:rsid w:val="00321230"/>
    <w:rsid w:val="00322F2B"/>
    <w:rsid w:val="00322FB3"/>
    <w:rsid w:val="00323D28"/>
    <w:rsid w:val="003243F1"/>
    <w:rsid w:val="00325839"/>
    <w:rsid w:val="00325C03"/>
    <w:rsid w:val="00325F9D"/>
    <w:rsid w:val="00326C5C"/>
    <w:rsid w:val="00326D7E"/>
    <w:rsid w:val="0033054F"/>
    <w:rsid w:val="00330C82"/>
    <w:rsid w:val="00330F0E"/>
    <w:rsid w:val="00331953"/>
    <w:rsid w:val="00332E11"/>
    <w:rsid w:val="003332B4"/>
    <w:rsid w:val="00333A80"/>
    <w:rsid w:val="003340B8"/>
    <w:rsid w:val="003346BE"/>
    <w:rsid w:val="0033486B"/>
    <w:rsid w:val="003354D4"/>
    <w:rsid w:val="00335E26"/>
    <w:rsid w:val="00336299"/>
    <w:rsid w:val="00336A45"/>
    <w:rsid w:val="0033772F"/>
    <w:rsid w:val="00337AC2"/>
    <w:rsid w:val="003405A4"/>
    <w:rsid w:val="0034096D"/>
    <w:rsid w:val="00341C86"/>
    <w:rsid w:val="00343160"/>
    <w:rsid w:val="00344F88"/>
    <w:rsid w:val="003450AE"/>
    <w:rsid w:val="0034538A"/>
    <w:rsid w:val="0034558E"/>
    <w:rsid w:val="00345BD5"/>
    <w:rsid w:val="00346088"/>
    <w:rsid w:val="0034655F"/>
    <w:rsid w:val="003468BE"/>
    <w:rsid w:val="00346AA3"/>
    <w:rsid w:val="00346CF2"/>
    <w:rsid w:val="00346FC3"/>
    <w:rsid w:val="003502C2"/>
    <w:rsid w:val="00350648"/>
    <w:rsid w:val="00350671"/>
    <w:rsid w:val="00351A17"/>
    <w:rsid w:val="0035227D"/>
    <w:rsid w:val="00352489"/>
    <w:rsid w:val="00352C75"/>
    <w:rsid w:val="0035376D"/>
    <w:rsid w:val="00355874"/>
    <w:rsid w:val="0035652B"/>
    <w:rsid w:val="00357DC3"/>
    <w:rsid w:val="0035F593"/>
    <w:rsid w:val="0036060A"/>
    <w:rsid w:val="00360675"/>
    <w:rsid w:val="00360707"/>
    <w:rsid w:val="003611B5"/>
    <w:rsid w:val="003625A7"/>
    <w:rsid w:val="00364268"/>
    <w:rsid w:val="003645AA"/>
    <w:rsid w:val="00364C3E"/>
    <w:rsid w:val="003656A8"/>
    <w:rsid w:val="00367287"/>
    <w:rsid w:val="00370637"/>
    <w:rsid w:val="003711A9"/>
    <w:rsid w:val="00372156"/>
    <w:rsid w:val="00372EA0"/>
    <w:rsid w:val="00373870"/>
    <w:rsid w:val="00373E35"/>
    <w:rsid w:val="00373EC5"/>
    <w:rsid w:val="0037468C"/>
    <w:rsid w:val="003746C3"/>
    <w:rsid w:val="00374862"/>
    <w:rsid w:val="00374D4B"/>
    <w:rsid w:val="00374DD3"/>
    <w:rsid w:val="003751D8"/>
    <w:rsid w:val="003755E0"/>
    <w:rsid w:val="003761EB"/>
    <w:rsid w:val="00376B78"/>
    <w:rsid w:val="00377EDD"/>
    <w:rsid w:val="0038029E"/>
    <w:rsid w:val="003825E1"/>
    <w:rsid w:val="00383628"/>
    <w:rsid w:val="00383D77"/>
    <w:rsid w:val="0038410C"/>
    <w:rsid w:val="00384551"/>
    <w:rsid w:val="00386E3D"/>
    <w:rsid w:val="003870F5"/>
    <w:rsid w:val="00387C96"/>
    <w:rsid w:val="00390EB9"/>
    <w:rsid w:val="00391EEC"/>
    <w:rsid w:val="00392137"/>
    <w:rsid w:val="003928A4"/>
    <w:rsid w:val="0039291A"/>
    <w:rsid w:val="003929C5"/>
    <w:rsid w:val="00392C31"/>
    <w:rsid w:val="0039321B"/>
    <w:rsid w:val="0039427C"/>
    <w:rsid w:val="003957EB"/>
    <w:rsid w:val="00397A6F"/>
    <w:rsid w:val="003A0274"/>
    <w:rsid w:val="003A08D1"/>
    <w:rsid w:val="003A1A83"/>
    <w:rsid w:val="003A268B"/>
    <w:rsid w:val="003A3ABD"/>
    <w:rsid w:val="003A44D0"/>
    <w:rsid w:val="003A5172"/>
    <w:rsid w:val="003A68DA"/>
    <w:rsid w:val="003B19DE"/>
    <w:rsid w:val="003B1AFD"/>
    <w:rsid w:val="003B2C6B"/>
    <w:rsid w:val="003B2FB6"/>
    <w:rsid w:val="003B41E5"/>
    <w:rsid w:val="003B5C9E"/>
    <w:rsid w:val="003C00A7"/>
    <w:rsid w:val="003C066C"/>
    <w:rsid w:val="003C0BDF"/>
    <w:rsid w:val="003C0F34"/>
    <w:rsid w:val="003C46AF"/>
    <w:rsid w:val="003C6A44"/>
    <w:rsid w:val="003C75C1"/>
    <w:rsid w:val="003C7B8D"/>
    <w:rsid w:val="003D2453"/>
    <w:rsid w:val="003D2F43"/>
    <w:rsid w:val="003D3157"/>
    <w:rsid w:val="003D46C6"/>
    <w:rsid w:val="003D5018"/>
    <w:rsid w:val="003D5875"/>
    <w:rsid w:val="003D70C9"/>
    <w:rsid w:val="003E0E27"/>
    <w:rsid w:val="003E1636"/>
    <w:rsid w:val="003E1C48"/>
    <w:rsid w:val="003E1D4A"/>
    <w:rsid w:val="003E2AC1"/>
    <w:rsid w:val="003E2B27"/>
    <w:rsid w:val="003E2CB8"/>
    <w:rsid w:val="003E31A5"/>
    <w:rsid w:val="003E3833"/>
    <w:rsid w:val="003E5387"/>
    <w:rsid w:val="003E544B"/>
    <w:rsid w:val="003E59AC"/>
    <w:rsid w:val="003E7861"/>
    <w:rsid w:val="003F023A"/>
    <w:rsid w:val="003F15E5"/>
    <w:rsid w:val="003F24A7"/>
    <w:rsid w:val="003F2C81"/>
    <w:rsid w:val="003F2D62"/>
    <w:rsid w:val="003F43BD"/>
    <w:rsid w:val="003F53F1"/>
    <w:rsid w:val="003F5F11"/>
    <w:rsid w:val="0040016E"/>
    <w:rsid w:val="004004C8"/>
    <w:rsid w:val="00400CF2"/>
    <w:rsid w:val="004014A5"/>
    <w:rsid w:val="0040220F"/>
    <w:rsid w:val="00402517"/>
    <w:rsid w:val="0040296C"/>
    <w:rsid w:val="00402EFD"/>
    <w:rsid w:val="00404211"/>
    <w:rsid w:val="00404304"/>
    <w:rsid w:val="00404B75"/>
    <w:rsid w:val="00404DAD"/>
    <w:rsid w:val="00405A94"/>
    <w:rsid w:val="00405B4B"/>
    <w:rsid w:val="0040600D"/>
    <w:rsid w:val="00406603"/>
    <w:rsid w:val="00406747"/>
    <w:rsid w:val="004069B9"/>
    <w:rsid w:val="00406DEC"/>
    <w:rsid w:val="0040743B"/>
    <w:rsid w:val="004076D2"/>
    <w:rsid w:val="004078D8"/>
    <w:rsid w:val="004103C0"/>
    <w:rsid w:val="00410C99"/>
    <w:rsid w:val="00411A4C"/>
    <w:rsid w:val="00411C43"/>
    <w:rsid w:val="00411ED2"/>
    <w:rsid w:val="0041268B"/>
    <w:rsid w:val="0041292F"/>
    <w:rsid w:val="00413841"/>
    <w:rsid w:val="0041410F"/>
    <w:rsid w:val="00415569"/>
    <w:rsid w:val="004158BC"/>
    <w:rsid w:val="00415A70"/>
    <w:rsid w:val="00415B43"/>
    <w:rsid w:val="0041687E"/>
    <w:rsid w:val="00417728"/>
    <w:rsid w:val="00420244"/>
    <w:rsid w:val="0042097A"/>
    <w:rsid w:val="0042112C"/>
    <w:rsid w:val="0042290F"/>
    <w:rsid w:val="00424CBC"/>
    <w:rsid w:val="00425C0E"/>
    <w:rsid w:val="00425F87"/>
    <w:rsid w:val="00426495"/>
    <w:rsid w:val="00426A24"/>
    <w:rsid w:val="00427EC4"/>
    <w:rsid w:val="004305F4"/>
    <w:rsid w:val="00431146"/>
    <w:rsid w:val="004315A1"/>
    <w:rsid w:val="00431723"/>
    <w:rsid w:val="00432A62"/>
    <w:rsid w:val="0043326B"/>
    <w:rsid w:val="00433B6F"/>
    <w:rsid w:val="00433FBB"/>
    <w:rsid w:val="00440420"/>
    <w:rsid w:val="004415AF"/>
    <w:rsid w:val="00441D60"/>
    <w:rsid w:val="00443543"/>
    <w:rsid w:val="00443827"/>
    <w:rsid w:val="00444DDD"/>
    <w:rsid w:val="00446480"/>
    <w:rsid w:val="004471C9"/>
    <w:rsid w:val="004473E1"/>
    <w:rsid w:val="00447750"/>
    <w:rsid w:val="004511EE"/>
    <w:rsid w:val="00451C01"/>
    <w:rsid w:val="004529CB"/>
    <w:rsid w:val="00454092"/>
    <w:rsid w:val="00455946"/>
    <w:rsid w:val="00455EF0"/>
    <w:rsid w:val="004578B7"/>
    <w:rsid w:val="00460F88"/>
    <w:rsid w:val="004610FE"/>
    <w:rsid w:val="00463AC0"/>
    <w:rsid w:val="00463EC4"/>
    <w:rsid w:val="00464764"/>
    <w:rsid w:val="00464797"/>
    <w:rsid w:val="0046484A"/>
    <w:rsid w:val="004659B5"/>
    <w:rsid w:val="00465EB0"/>
    <w:rsid w:val="00466D95"/>
    <w:rsid w:val="00470F2E"/>
    <w:rsid w:val="00471080"/>
    <w:rsid w:val="00472284"/>
    <w:rsid w:val="004726AA"/>
    <w:rsid w:val="00472A2C"/>
    <w:rsid w:val="00473007"/>
    <w:rsid w:val="004736AC"/>
    <w:rsid w:val="00474E36"/>
    <w:rsid w:val="0047529C"/>
    <w:rsid w:val="0047619A"/>
    <w:rsid w:val="004811CE"/>
    <w:rsid w:val="004811E1"/>
    <w:rsid w:val="00481DB0"/>
    <w:rsid w:val="0048245B"/>
    <w:rsid w:val="004847F3"/>
    <w:rsid w:val="00484E1D"/>
    <w:rsid w:val="004853B5"/>
    <w:rsid w:val="00485601"/>
    <w:rsid w:val="00485E0A"/>
    <w:rsid w:val="00485ECE"/>
    <w:rsid w:val="0048684F"/>
    <w:rsid w:val="00486873"/>
    <w:rsid w:val="00486D7E"/>
    <w:rsid w:val="0048702F"/>
    <w:rsid w:val="004874E7"/>
    <w:rsid w:val="00487C84"/>
    <w:rsid w:val="00490D08"/>
    <w:rsid w:val="004913DE"/>
    <w:rsid w:val="0049159F"/>
    <w:rsid w:val="0049250F"/>
    <w:rsid w:val="00492CDA"/>
    <w:rsid w:val="00493876"/>
    <w:rsid w:val="004940CC"/>
    <w:rsid w:val="00494B3F"/>
    <w:rsid w:val="00495142"/>
    <w:rsid w:val="0049531D"/>
    <w:rsid w:val="00495420"/>
    <w:rsid w:val="00495783"/>
    <w:rsid w:val="004965A1"/>
    <w:rsid w:val="004975D0"/>
    <w:rsid w:val="00497645"/>
    <w:rsid w:val="004A0191"/>
    <w:rsid w:val="004A0E5A"/>
    <w:rsid w:val="004A193F"/>
    <w:rsid w:val="004A1AEC"/>
    <w:rsid w:val="004A3F88"/>
    <w:rsid w:val="004A4449"/>
    <w:rsid w:val="004A5871"/>
    <w:rsid w:val="004A619B"/>
    <w:rsid w:val="004A7AE5"/>
    <w:rsid w:val="004B0F11"/>
    <w:rsid w:val="004B1362"/>
    <w:rsid w:val="004B17B8"/>
    <w:rsid w:val="004B21E3"/>
    <w:rsid w:val="004B2AE3"/>
    <w:rsid w:val="004B41AC"/>
    <w:rsid w:val="004B42C8"/>
    <w:rsid w:val="004B7403"/>
    <w:rsid w:val="004B7913"/>
    <w:rsid w:val="004C03B6"/>
    <w:rsid w:val="004C071C"/>
    <w:rsid w:val="004C262E"/>
    <w:rsid w:val="004C2D20"/>
    <w:rsid w:val="004C3E12"/>
    <w:rsid w:val="004C5230"/>
    <w:rsid w:val="004C555F"/>
    <w:rsid w:val="004D1F35"/>
    <w:rsid w:val="004D1FDE"/>
    <w:rsid w:val="004D304D"/>
    <w:rsid w:val="004D3AB8"/>
    <w:rsid w:val="004D4002"/>
    <w:rsid w:val="004D5663"/>
    <w:rsid w:val="004D577C"/>
    <w:rsid w:val="004D57BC"/>
    <w:rsid w:val="004D5E3A"/>
    <w:rsid w:val="004E08F6"/>
    <w:rsid w:val="004E0FF6"/>
    <w:rsid w:val="004E34D8"/>
    <w:rsid w:val="004E3DD6"/>
    <w:rsid w:val="004E44E1"/>
    <w:rsid w:val="004E486E"/>
    <w:rsid w:val="004E4BBB"/>
    <w:rsid w:val="004E51FB"/>
    <w:rsid w:val="004E6360"/>
    <w:rsid w:val="004E7660"/>
    <w:rsid w:val="004E7892"/>
    <w:rsid w:val="004F03DA"/>
    <w:rsid w:val="004F093B"/>
    <w:rsid w:val="004F0AE0"/>
    <w:rsid w:val="004F17EE"/>
    <w:rsid w:val="004F1B7E"/>
    <w:rsid w:val="004F1E7E"/>
    <w:rsid w:val="004F1F41"/>
    <w:rsid w:val="004F1F9D"/>
    <w:rsid w:val="004F2D83"/>
    <w:rsid w:val="004F3078"/>
    <w:rsid w:val="004F32D6"/>
    <w:rsid w:val="004F338A"/>
    <w:rsid w:val="004F3B0A"/>
    <w:rsid w:val="004F4E6A"/>
    <w:rsid w:val="004F54C1"/>
    <w:rsid w:val="00503A05"/>
    <w:rsid w:val="00503E09"/>
    <w:rsid w:val="00504624"/>
    <w:rsid w:val="00506627"/>
    <w:rsid w:val="00507DBF"/>
    <w:rsid w:val="00510699"/>
    <w:rsid w:val="0051069A"/>
    <w:rsid w:val="00511A26"/>
    <w:rsid w:val="00512B69"/>
    <w:rsid w:val="00512D7E"/>
    <w:rsid w:val="0051345E"/>
    <w:rsid w:val="00513647"/>
    <w:rsid w:val="00513AD4"/>
    <w:rsid w:val="005151A8"/>
    <w:rsid w:val="00515B1F"/>
    <w:rsid w:val="005164D4"/>
    <w:rsid w:val="00520A2E"/>
    <w:rsid w:val="00520D08"/>
    <w:rsid w:val="0052107B"/>
    <w:rsid w:val="00521165"/>
    <w:rsid w:val="00521CB9"/>
    <w:rsid w:val="005223C8"/>
    <w:rsid w:val="005227A3"/>
    <w:rsid w:val="005239CD"/>
    <w:rsid w:val="00524AB2"/>
    <w:rsid w:val="005256DE"/>
    <w:rsid w:val="00525CAA"/>
    <w:rsid w:val="005265A7"/>
    <w:rsid w:val="005275FF"/>
    <w:rsid w:val="005279F8"/>
    <w:rsid w:val="00530481"/>
    <w:rsid w:val="005306BA"/>
    <w:rsid w:val="00530AC8"/>
    <w:rsid w:val="00530FA3"/>
    <w:rsid w:val="00531CB4"/>
    <w:rsid w:val="005323F3"/>
    <w:rsid w:val="005324B4"/>
    <w:rsid w:val="00533634"/>
    <w:rsid w:val="00534DB0"/>
    <w:rsid w:val="00534E8E"/>
    <w:rsid w:val="005377E3"/>
    <w:rsid w:val="005377F9"/>
    <w:rsid w:val="005412DD"/>
    <w:rsid w:val="005417C4"/>
    <w:rsid w:val="00541913"/>
    <w:rsid w:val="00541D15"/>
    <w:rsid w:val="005426C9"/>
    <w:rsid w:val="00542BA2"/>
    <w:rsid w:val="005441D5"/>
    <w:rsid w:val="00545C8B"/>
    <w:rsid w:val="005464A1"/>
    <w:rsid w:val="00547819"/>
    <w:rsid w:val="00547A18"/>
    <w:rsid w:val="00550411"/>
    <w:rsid w:val="00552951"/>
    <w:rsid w:val="0055305A"/>
    <w:rsid w:val="005532EA"/>
    <w:rsid w:val="005536A0"/>
    <w:rsid w:val="00554EAA"/>
    <w:rsid w:val="005550B7"/>
    <w:rsid w:val="0055595E"/>
    <w:rsid w:val="005577E8"/>
    <w:rsid w:val="0056027F"/>
    <w:rsid w:val="0056091F"/>
    <w:rsid w:val="00560B16"/>
    <w:rsid w:val="00561330"/>
    <w:rsid w:val="005616AD"/>
    <w:rsid w:val="005626AB"/>
    <w:rsid w:val="0056317F"/>
    <w:rsid w:val="00563308"/>
    <w:rsid w:val="00563A08"/>
    <w:rsid w:val="00563E5C"/>
    <w:rsid w:val="00563ED9"/>
    <w:rsid w:val="00564742"/>
    <w:rsid w:val="0056494D"/>
    <w:rsid w:val="00564A11"/>
    <w:rsid w:val="005650BD"/>
    <w:rsid w:val="005655E9"/>
    <w:rsid w:val="00565FE7"/>
    <w:rsid w:val="00566018"/>
    <w:rsid w:val="00566AED"/>
    <w:rsid w:val="005716B5"/>
    <w:rsid w:val="005717FE"/>
    <w:rsid w:val="00572077"/>
    <w:rsid w:val="00572B1B"/>
    <w:rsid w:val="00573966"/>
    <w:rsid w:val="0057667C"/>
    <w:rsid w:val="00577CEB"/>
    <w:rsid w:val="00577F65"/>
    <w:rsid w:val="00577FCA"/>
    <w:rsid w:val="00581586"/>
    <w:rsid w:val="00581AB6"/>
    <w:rsid w:val="00582A21"/>
    <w:rsid w:val="00583884"/>
    <w:rsid w:val="005866FC"/>
    <w:rsid w:val="00586D41"/>
    <w:rsid w:val="00587113"/>
    <w:rsid w:val="005901EC"/>
    <w:rsid w:val="005904ED"/>
    <w:rsid w:val="005910E1"/>
    <w:rsid w:val="00591138"/>
    <w:rsid w:val="005915D6"/>
    <w:rsid w:val="00591D0D"/>
    <w:rsid w:val="00592A4D"/>
    <w:rsid w:val="00595968"/>
    <w:rsid w:val="00595DBE"/>
    <w:rsid w:val="00596B8F"/>
    <w:rsid w:val="005975FC"/>
    <w:rsid w:val="005A065C"/>
    <w:rsid w:val="005A0F92"/>
    <w:rsid w:val="005A14B4"/>
    <w:rsid w:val="005A14B7"/>
    <w:rsid w:val="005A294D"/>
    <w:rsid w:val="005A2DCF"/>
    <w:rsid w:val="005A35F7"/>
    <w:rsid w:val="005A4B0F"/>
    <w:rsid w:val="005A5701"/>
    <w:rsid w:val="005A721B"/>
    <w:rsid w:val="005B0F95"/>
    <w:rsid w:val="005B20F5"/>
    <w:rsid w:val="005B27FE"/>
    <w:rsid w:val="005B3555"/>
    <w:rsid w:val="005B3DCC"/>
    <w:rsid w:val="005B471D"/>
    <w:rsid w:val="005B4E97"/>
    <w:rsid w:val="005B5250"/>
    <w:rsid w:val="005B596D"/>
    <w:rsid w:val="005B5D19"/>
    <w:rsid w:val="005B6548"/>
    <w:rsid w:val="005B765F"/>
    <w:rsid w:val="005C055F"/>
    <w:rsid w:val="005C0ABF"/>
    <w:rsid w:val="005C0E81"/>
    <w:rsid w:val="005C1F9A"/>
    <w:rsid w:val="005C200B"/>
    <w:rsid w:val="005C2865"/>
    <w:rsid w:val="005C40B4"/>
    <w:rsid w:val="005C4F36"/>
    <w:rsid w:val="005C6A9B"/>
    <w:rsid w:val="005C6CB0"/>
    <w:rsid w:val="005C79D6"/>
    <w:rsid w:val="005C7C83"/>
    <w:rsid w:val="005D05A1"/>
    <w:rsid w:val="005D075E"/>
    <w:rsid w:val="005D19A6"/>
    <w:rsid w:val="005D27F2"/>
    <w:rsid w:val="005D28BA"/>
    <w:rsid w:val="005D290D"/>
    <w:rsid w:val="005D2EC3"/>
    <w:rsid w:val="005D36BB"/>
    <w:rsid w:val="005D56EA"/>
    <w:rsid w:val="005D5FF6"/>
    <w:rsid w:val="005D61DE"/>
    <w:rsid w:val="005D6FA7"/>
    <w:rsid w:val="005E07CE"/>
    <w:rsid w:val="005E141F"/>
    <w:rsid w:val="005E2560"/>
    <w:rsid w:val="005E3CC5"/>
    <w:rsid w:val="005E43B2"/>
    <w:rsid w:val="005E5289"/>
    <w:rsid w:val="005E5C64"/>
    <w:rsid w:val="005E6DB4"/>
    <w:rsid w:val="005E7329"/>
    <w:rsid w:val="005E7665"/>
    <w:rsid w:val="005E78BC"/>
    <w:rsid w:val="005E7DAB"/>
    <w:rsid w:val="005F0009"/>
    <w:rsid w:val="005F069C"/>
    <w:rsid w:val="005F09A9"/>
    <w:rsid w:val="005F0FA4"/>
    <w:rsid w:val="005F0FE5"/>
    <w:rsid w:val="005F3546"/>
    <w:rsid w:val="005F4218"/>
    <w:rsid w:val="005F4D03"/>
    <w:rsid w:val="005F5644"/>
    <w:rsid w:val="005F6C12"/>
    <w:rsid w:val="005F6E22"/>
    <w:rsid w:val="005F6FAD"/>
    <w:rsid w:val="005F7374"/>
    <w:rsid w:val="005F77BC"/>
    <w:rsid w:val="00601562"/>
    <w:rsid w:val="006019DA"/>
    <w:rsid w:val="006019FD"/>
    <w:rsid w:val="0060233A"/>
    <w:rsid w:val="00602650"/>
    <w:rsid w:val="0060329A"/>
    <w:rsid w:val="006054A2"/>
    <w:rsid w:val="00605632"/>
    <w:rsid w:val="00607937"/>
    <w:rsid w:val="0061047E"/>
    <w:rsid w:val="006106C0"/>
    <w:rsid w:val="00612C89"/>
    <w:rsid w:val="00613101"/>
    <w:rsid w:val="00615038"/>
    <w:rsid w:val="00615CCA"/>
    <w:rsid w:val="00615F44"/>
    <w:rsid w:val="006165D2"/>
    <w:rsid w:val="0062091A"/>
    <w:rsid w:val="006209BD"/>
    <w:rsid w:val="00621DB5"/>
    <w:rsid w:val="0062231B"/>
    <w:rsid w:val="0062335C"/>
    <w:rsid w:val="00623407"/>
    <w:rsid w:val="00623C3F"/>
    <w:rsid w:val="006249F2"/>
    <w:rsid w:val="00625421"/>
    <w:rsid w:val="00626200"/>
    <w:rsid w:val="00626DEA"/>
    <w:rsid w:val="00627AC3"/>
    <w:rsid w:val="00627BEF"/>
    <w:rsid w:val="006306BF"/>
    <w:rsid w:val="006313F6"/>
    <w:rsid w:val="006336CC"/>
    <w:rsid w:val="006337EE"/>
    <w:rsid w:val="00634203"/>
    <w:rsid w:val="0063482D"/>
    <w:rsid w:val="006349BC"/>
    <w:rsid w:val="0063582B"/>
    <w:rsid w:val="00635991"/>
    <w:rsid w:val="00635B1B"/>
    <w:rsid w:val="006363CF"/>
    <w:rsid w:val="00636834"/>
    <w:rsid w:val="00636838"/>
    <w:rsid w:val="00640A21"/>
    <w:rsid w:val="00640D1D"/>
    <w:rsid w:val="00643A36"/>
    <w:rsid w:val="00644992"/>
    <w:rsid w:val="00644F64"/>
    <w:rsid w:val="006454D5"/>
    <w:rsid w:val="00646335"/>
    <w:rsid w:val="006475E1"/>
    <w:rsid w:val="0065052B"/>
    <w:rsid w:val="006506D9"/>
    <w:rsid w:val="006507F5"/>
    <w:rsid w:val="0065156F"/>
    <w:rsid w:val="00653740"/>
    <w:rsid w:val="00655AA2"/>
    <w:rsid w:val="006560AF"/>
    <w:rsid w:val="0065709A"/>
    <w:rsid w:val="0065758B"/>
    <w:rsid w:val="00661583"/>
    <w:rsid w:val="00662179"/>
    <w:rsid w:val="006642CF"/>
    <w:rsid w:val="00664881"/>
    <w:rsid w:val="0066493F"/>
    <w:rsid w:val="00665F13"/>
    <w:rsid w:val="00666B8C"/>
    <w:rsid w:val="0066710C"/>
    <w:rsid w:val="006677EE"/>
    <w:rsid w:val="00671C9D"/>
    <w:rsid w:val="00671F74"/>
    <w:rsid w:val="00672A26"/>
    <w:rsid w:val="00673852"/>
    <w:rsid w:val="00674038"/>
    <w:rsid w:val="00674B19"/>
    <w:rsid w:val="006753B8"/>
    <w:rsid w:val="00675A81"/>
    <w:rsid w:val="006771AF"/>
    <w:rsid w:val="00677791"/>
    <w:rsid w:val="00681BFE"/>
    <w:rsid w:val="00681D85"/>
    <w:rsid w:val="00683F66"/>
    <w:rsid w:val="00685504"/>
    <w:rsid w:val="00687B38"/>
    <w:rsid w:val="00687C78"/>
    <w:rsid w:val="00690C89"/>
    <w:rsid w:val="00691D08"/>
    <w:rsid w:val="00691DE2"/>
    <w:rsid w:val="0069322E"/>
    <w:rsid w:val="006937F5"/>
    <w:rsid w:val="0069414F"/>
    <w:rsid w:val="00694E9D"/>
    <w:rsid w:val="0069610A"/>
    <w:rsid w:val="00696FA2"/>
    <w:rsid w:val="00697803"/>
    <w:rsid w:val="00697A40"/>
    <w:rsid w:val="006A14DA"/>
    <w:rsid w:val="006A1F8D"/>
    <w:rsid w:val="006A3F5A"/>
    <w:rsid w:val="006A4275"/>
    <w:rsid w:val="006A4618"/>
    <w:rsid w:val="006A4C9B"/>
    <w:rsid w:val="006A4D24"/>
    <w:rsid w:val="006A5399"/>
    <w:rsid w:val="006A5948"/>
    <w:rsid w:val="006A6224"/>
    <w:rsid w:val="006A6A11"/>
    <w:rsid w:val="006A7531"/>
    <w:rsid w:val="006A77AC"/>
    <w:rsid w:val="006A7D9F"/>
    <w:rsid w:val="006B0D41"/>
    <w:rsid w:val="006B133E"/>
    <w:rsid w:val="006B174B"/>
    <w:rsid w:val="006B1E75"/>
    <w:rsid w:val="006B2C7E"/>
    <w:rsid w:val="006B3212"/>
    <w:rsid w:val="006B3834"/>
    <w:rsid w:val="006B3B7F"/>
    <w:rsid w:val="006B3D33"/>
    <w:rsid w:val="006B4601"/>
    <w:rsid w:val="006B5881"/>
    <w:rsid w:val="006B6B5C"/>
    <w:rsid w:val="006B78F1"/>
    <w:rsid w:val="006C046B"/>
    <w:rsid w:val="006C1F7B"/>
    <w:rsid w:val="006C20C3"/>
    <w:rsid w:val="006C3153"/>
    <w:rsid w:val="006C3BBE"/>
    <w:rsid w:val="006C4C9D"/>
    <w:rsid w:val="006C50DE"/>
    <w:rsid w:val="006C54D5"/>
    <w:rsid w:val="006C5925"/>
    <w:rsid w:val="006C5D5C"/>
    <w:rsid w:val="006C658A"/>
    <w:rsid w:val="006C6859"/>
    <w:rsid w:val="006C6AA1"/>
    <w:rsid w:val="006C6FAF"/>
    <w:rsid w:val="006C71A5"/>
    <w:rsid w:val="006D0333"/>
    <w:rsid w:val="006D1610"/>
    <w:rsid w:val="006D1729"/>
    <w:rsid w:val="006D1BD0"/>
    <w:rsid w:val="006D2D88"/>
    <w:rsid w:val="006D3334"/>
    <w:rsid w:val="006D57E2"/>
    <w:rsid w:val="006D584C"/>
    <w:rsid w:val="006D59F5"/>
    <w:rsid w:val="006D708E"/>
    <w:rsid w:val="006D7FC1"/>
    <w:rsid w:val="006E0C9F"/>
    <w:rsid w:val="006E1E5A"/>
    <w:rsid w:val="006E24F5"/>
    <w:rsid w:val="006E2BEC"/>
    <w:rsid w:val="006E34BB"/>
    <w:rsid w:val="006E3C5F"/>
    <w:rsid w:val="006E40BB"/>
    <w:rsid w:val="006E4408"/>
    <w:rsid w:val="006E4A03"/>
    <w:rsid w:val="006E4D4A"/>
    <w:rsid w:val="006E53C1"/>
    <w:rsid w:val="006E5AB0"/>
    <w:rsid w:val="006E6646"/>
    <w:rsid w:val="006E733C"/>
    <w:rsid w:val="006E7AFF"/>
    <w:rsid w:val="006F0400"/>
    <w:rsid w:val="006F06EF"/>
    <w:rsid w:val="006F071D"/>
    <w:rsid w:val="006F09F4"/>
    <w:rsid w:val="006F151B"/>
    <w:rsid w:val="006F1A04"/>
    <w:rsid w:val="006F21A4"/>
    <w:rsid w:val="006F227F"/>
    <w:rsid w:val="006F34D4"/>
    <w:rsid w:val="006F3F0E"/>
    <w:rsid w:val="006F4666"/>
    <w:rsid w:val="006F5468"/>
    <w:rsid w:val="006F54A9"/>
    <w:rsid w:val="0070017F"/>
    <w:rsid w:val="007004EF"/>
    <w:rsid w:val="00701C3D"/>
    <w:rsid w:val="00701EDA"/>
    <w:rsid w:val="007023F3"/>
    <w:rsid w:val="00702D59"/>
    <w:rsid w:val="00703BB8"/>
    <w:rsid w:val="00705641"/>
    <w:rsid w:val="00705E9C"/>
    <w:rsid w:val="00705F27"/>
    <w:rsid w:val="00706300"/>
    <w:rsid w:val="00706B08"/>
    <w:rsid w:val="00706BAB"/>
    <w:rsid w:val="00707221"/>
    <w:rsid w:val="0070739C"/>
    <w:rsid w:val="00707A4A"/>
    <w:rsid w:val="00710C8C"/>
    <w:rsid w:val="00710E34"/>
    <w:rsid w:val="007127DD"/>
    <w:rsid w:val="007132DC"/>
    <w:rsid w:val="0071399E"/>
    <w:rsid w:val="00713F96"/>
    <w:rsid w:val="0071418E"/>
    <w:rsid w:val="0071547C"/>
    <w:rsid w:val="007170D2"/>
    <w:rsid w:val="007175FC"/>
    <w:rsid w:val="00720F75"/>
    <w:rsid w:val="007213C1"/>
    <w:rsid w:val="007221D6"/>
    <w:rsid w:val="0072257B"/>
    <w:rsid w:val="007232CE"/>
    <w:rsid w:val="007238E2"/>
    <w:rsid w:val="00724529"/>
    <w:rsid w:val="00724746"/>
    <w:rsid w:val="007251C3"/>
    <w:rsid w:val="00725B36"/>
    <w:rsid w:val="00725D86"/>
    <w:rsid w:val="00726324"/>
    <w:rsid w:val="0072722C"/>
    <w:rsid w:val="00727849"/>
    <w:rsid w:val="00727E5D"/>
    <w:rsid w:val="00728E35"/>
    <w:rsid w:val="00731B0A"/>
    <w:rsid w:val="00731E13"/>
    <w:rsid w:val="007333A6"/>
    <w:rsid w:val="00733D8C"/>
    <w:rsid w:val="00733D9E"/>
    <w:rsid w:val="00734C82"/>
    <w:rsid w:val="00735D57"/>
    <w:rsid w:val="0073721F"/>
    <w:rsid w:val="00737472"/>
    <w:rsid w:val="0074126D"/>
    <w:rsid w:val="007412D7"/>
    <w:rsid w:val="00743E62"/>
    <w:rsid w:val="00743FC7"/>
    <w:rsid w:val="0074483E"/>
    <w:rsid w:val="00745141"/>
    <w:rsid w:val="00745494"/>
    <w:rsid w:val="00746221"/>
    <w:rsid w:val="0074651D"/>
    <w:rsid w:val="007473A9"/>
    <w:rsid w:val="00750896"/>
    <w:rsid w:val="00750BA5"/>
    <w:rsid w:val="00751027"/>
    <w:rsid w:val="00752C57"/>
    <w:rsid w:val="00753FAF"/>
    <w:rsid w:val="00753FCC"/>
    <w:rsid w:val="00754516"/>
    <w:rsid w:val="00754A18"/>
    <w:rsid w:val="00754B43"/>
    <w:rsid w:val="007552E0"/>
    <w:rsid w:val="00756580"/>
    <w:rsid w:val="007611F2"/>
    <w:rsid w:val="00761F95"/>
    <w:rsid w:val="007624CF"/>
    <w:rsid w:val="0076365C"/>
    <w:rsid w:val="007640F9"/>
    <w:rsid w:val="00764424"/>
    <w:rsid w:val="0076556F"/>
    <w:rsid w:val="00765A26"/>
    <w:rsid w:val="00767667"/>
    <w:rsid w:val="007706FF"/>
    <w:rsid w:val="00770B1B"/>
    <w:rsid w:val="00770CAD"/>
    <w:rsid w:val="00770E3D"/>
    <w:rsid w:val="007712FE"/>
    <w:rsid w:val="00771CDA"/>
    <w:rsid w:val="00771D7A"/>
    <w:rsid w:val="00771EF0"/>
    <w:rsid w:val="00772942"/>
    <w:rsid w:val="0077317C"/>
    <w:rsid w:val="0077355A"/>
    <w:rsid w:val="00773718"/>
    <w:rsid w:val="0077378A"/>
    <w:rsid w:val="00773E00"/>
    <w:rsid w:val="00774D42"/>
    <w:rsid w:val="00774FE0"/>
    <w:rsid w:val="00775241"/>
    <w:rsid w:val="00775679"/>
    <w:rsid w:val="00775AEE"/>
    <w:rsid w:val="007778A3"/>
    <w:rsid w:val="00777AE3"/>
    <w:rsid w:val="00781A93"/>
    <w:rsid w:val="0078263E"/>
    <w:rsid w:val="00782E00"/>
    <w:rsid w:val="00783263"/>
    <w:rsid w:val="00783306"/>
    <w:rsid w:val="00785C45"/>
    <w:rsid w:val="00786E0B"/>
    <w:rsid w:val="007908B9"/>
    <w:rsid w:val="00791217"/>
    <w:rsid w:val="0079162F"/>
    <w:rsid w:val="00791C75"/>
    <w:rsid w:val="00792253"/>
    <w:rsid w:val="007935A7"/>
    <w:rsid w:val="00793C39"/>
    <w:rsid w:val="007949B7"/>
    <w:rsid w:val="00794E28"/>
    <w:rsid w:val="00795592"/>
    <w:rsid w:val="0079566E"/>
    <w:rsid w:val="00795FAD"/>
    <w:rsid w:val="0079751C"/>
    <w:rsid w:val="00797873"/>
    <w:rsid w:val="007A0AD6"/>
    <w:rsid w:val="007A193D"/>
    <w:rsid w:val="007A1AD3"/>
    <w:rsid w:val="007A2415"/>
    <w:rsid w:val="007A25EA"/>
    <w:rsid w:val="007A31AA"/>
    <w:rsid w:val="007A34F3"/>
    <w:rsid w:val="007A3E0A"/>
    <w:rsid w:val="007A4511"/>
    <w:rsid w:val="007A56BB"/>
    <w:rsid w:val="007A61B3"/>
    <w:rsid w:val="007A7644"/>
    <w:rsid w:val="007A78B0"/>
    <w:rsid w:val="007B09C9"/>
    <w:rsid w:val="007B1384"/>
    <w:rsid w:val="007B186B"/>
    <w:rsid w:val="007B2B2F"/>
    <w:rsid w:val="007B3400"/>
    <w:rsid w:val="007B4647"/>
    <w:rsid w:val="007B46CC"/>
    <w:rsid w:val="007B58A3"/>
    <w:rsid w:val="007B63BF"/>
    <w:rsid w:val="007B7203"/>
    <w:rsid w:val="007B7F50"/>
    <w:rsid w:val="007C0CEF"/>
    <w:rsid w:val="007C0FAF"/>
    <w:rsid w:val="007C10D1"/>
    <w:rsid w:val="007C1742"/>
    <w:rsid w:val="007C1755"/>
    <w:rsid w:val="007C1D23"/>
    <w:rsid w:val="007C25F9"/>
    <w:rsid w:val="007C36E3"/>
    <w:rsid w:val="007C5243"/>
    <w:rsid w:val="007C67A1"/>
    <w:rsid w:val="007C774F"/>
    <w:rsid w:val="007D0AB0"/>
    <w:rsid w:val="007D0B0D"/>
    <w:rsid w:val="007D1012"/>
    <w:rsid w:val="007D1B85"/>
    <w:rsid w:val="007D2332"/>
    <w:rsid w:val="007D2B14"/>
    <w:rsid w:val="007D398C"/>
    <w:rsid w:val="007D3EC5"/>
    <w:rsid w:val="007D4989"/>
    <w:rsid w:val="007D59A1"/>
    <w:rsid w:val="007D5DB4"/>
    <w:rsid w:val="007D5DFB"/>
    <w:rsid w:val="007D7070"/>
    <w:rsid w:val="007D7F60"/>
    <w:rsid w:val="007E07A1"/>
    <w:rsid w:val="007E1B12"/>
    <w:rsid w:val="007E3872"/>
    <w:rsid w:val="007E45D6"/>
    <w:rsid w:val="007E4D17"/>
    <w:rsid w:val="007E6394"/>
    <w:rsid w:val="007E74AC"/>
    <w:rsid w:val="007F0D8B"/>
    <w:rsid w:val="007F1C65"/>
    <w:rsid w:val="007F1C85"/>
    <w:rsid w:val="007F1F08"/>
    <w:rsid w:val="007F1F54"/>
    <w:rsid w:val="007F390D"/>
    <w:rsid w:val="007F4868"/>
    <w:rsid w:val="007F4B25"/>
    <w:rsid w:val="007F628B"/>
    <w:rsid w:val="007F6362"/>
    <w:rsid w:val="007F6EB6"/>
    <w:rsid w:val="007F6F1C"/>
    <w:rsid w:val="008003D6"/>
    <w:rsid w:val="00801323"/>
    <w:rsid w:val="00802395"/>
    <w:rsid w:val="008027DE"/>
    <w:rsid w:val="00802EA1"/>
    <w:rsid w:val="00803122"/>
    <w:rsid w:val="00804499"/>
    <w:rsid w:val="00804CFE"/>
    <w:rsid w:val="00805F2A"/>
    <w:rsid w:val="00805FCA"/>
    <w:rsid w:val="00806095"/>
    <w:rsid w:val="00806485"/>
    <w:rsid w:val="00806767"/>
    <w:rsid w:val="0080783F"/>
    <w:rsid w:val="00807BF1"/>
    <w:rsid w:val="00807C8F"/>
    <w:rsid w:val="00807E9F"/>
    <w:rsid w:val="00811BB4"/>
    <w:rsid w:val="00812495"/>
    <w:rsid w:val="00813407"/>
    <w:rsid w:val="00813D17"/>
    <w:rsid w:val="008141B2"/>
    <w:rsid w:val="00814335"/>
    <w:rsid w:val="0081459F"/>
    <w:rsid w:val="008146F4"/>
    <w:rsid w:val="00814D1F"/>
    <w:rsid w:val="008156C9"/>
    <w:rsid w:val="008157EC"/>
    <w:rsid w:val="00816BAF"/>
    <w:rsid w:val="0082008D"/>
    <w:rsid w:val="008207C2"/>
    <w:rsid w:val="00820E51"/>
    <w:rsid w:val="0082158D"/>
    <w:rsid w:val="00822483"/>
    <w:rsid w:val="00822604"/>
    <w:rsid w:val="00825285"/>
    <w:rsid w:val="00825D38"/>
    <w:rsid w:val="008266A3"/>
    <w:rsid w:val="00826C7D"/>
    <w:rsid w:val="0082723F"/>
    <w:rsid w:val="00831D05"/>
    <w:rsid w:val="00832163"/>
    <w:rsid w:val="008330B6"/>
    <w:rsid w:val="00833419"/>
    <w:rsid w:val="008339C6"/>
    <w:rsid w:val="0083454F"/>
    <w:rsid w:val="00834E84"/>
    <w:rsid w:val="00836162"/>
    <w:rsid w:val="00837895"/>
    <w:rsid w:val="00837910"/>
    <w:rsid w:val="00840B2B"/>
    <w:rsid w:val="0084132B"/>
    <w:rsid w:val="00841F95"/>
    <w:rsid w:val="008432AF"/>
    <w:rsid w:val="00843DE7"/>
    <w:rsid w:val="00844F59"/>
    <w:rsid w:val="0084535B"/>
    <w:rsid w:val="00845370"/>
    <w:rsid w:val="00845CB2"/>
    <w:rsid w:val="00847378"/>
    <w:rsid w:val="00847599"/>
    <w:rsid w:val="0084781F"/>
    <w:rsid w:val="00851CD8"/>
    <w:rsid w:val="00851F08"/>
    <w:rsid w:val="00851F67"/>
    <w:rsid w:val="0085200A"/>
    <w:rsid w:val="0085201D"/>
    <w:rsid w:val="008539D6"/>
    <w:rsid w:val="00853F69"/>
    <w:rsid w:val="0085540B"/>
    <w:rsid w:val="0085721B"/>
    <w:rsid w:val="0085764D"/>
    <w:rsid w:val="00857652"/>
    <w:rsid w:val="0086120F"/>
    <w:rsid w:val="0086391C"/>
    <w:rsid w:val="0086407D"/>
    <w:rsid w:val="00864612"/>
    <w:rsid w:val="00865DC6"/>
    <w:rsid w:val="00870689"/>
    <w:rsid w:val="00870F31"/>
    <w:rsid w:val="008721DF"/>
    <w:rsid w:val="008726B0"/>
    <w:rsid w:val="0087495A"/>
    <w:rsid w:val="0087734C"/>
    <w:rsid w:val="008789ED"/>
    <w:rsid w:val="008806C1"/>
    <w:rsid w:val="0088087D"/>
    <w:rsid w:val="00882DEF"/>
    <w:rsid w:val="00883474"/>
    <w:rsid w:val="00883B8D"/>
    <w:rsid w:val="00883C17"/>
    <w:rsid w:val="00883F71"/>
    <w:rsid w:val="00884024"/>
    <w:rsid w:val="008847BB"/>
    <w:rsid w:val="008854D9"/>
    <w:rsid w:val="008857BD"/>
    <w:rsid w:val="00886961"/>
    <w:rsid w:val="00886CFD"/>
    <w:rsid w:val="0089035B"/>
    <w:rsid w:val="00890860"/>
    <w:rsid w:val="00891C6C"/>
    <w:rsid w:val="00892F57"/>
    <w:rsid w:val="00894340"/>
    <w:rsid w:val="00894A4F"/>
    <w:rsid w:val="00895EF2"/>
    <w:rsid w:val="00896468"/>
    <w:rsid w:val="00896F53"/>
    <w:rsid w:val="00897E82"/>
    <w:rsid w:val="008A0EB2"/>
    <w:rsid w:val="008A1BF0"/>
    <w:rsid w:val="008A2326"/>
    <w:rsid w:val="008A244E"/>
    <w:rsid w:val="008A2F6E"/>
    <w:rsid w:val="008A359A"/>
    <w:rsid w:val="008A3E23"/>
    <w:rsid w:val="008A45DF"/>
    <w:rsid w:val="008A4A3B"/>
    <w:rsid w:val="008A5DC6"/>
    <w:rsid w:val="008A65FB"/>
    <w:rsid w:val="008A6EFA"/>
    <w:rsid w:val="008A7E26"/>
    <w:rsid w:val="008A7F0B"/>
    <w:rsid w:val="008B047F"/>
    <w:rsid w:val="008B065C"/>
    <w:rsid w:val="008B094D"/>
    <w:rsid w:val="008B0DD9"/>
    <w:rsid w:val="008B104A"/>
    <w:rsid w:val="008B1B8A"/>
    <w:rsid w:val="008B22B5"/>
    <w:rsid w:val="008B3325"/>
    <w:rsid w:val="008B413E"/>
    <w:rsid w:val="008B56F1"/>
    <w:rsid w:val="008B58BC"/>
    <w:rsid w:val="008B6619"/>
    <w:rsid w:val="008B74D4"/>
    <w:rsid w:val="008C01FE"/>
    <w:rsid w:val="008C047B"/>
    <w:rsid w:val="008C2E51"/>
    <w:rsid w:val="008C3191"/>
    <w:rsid w:val="008C371E"/>
    <w:rsid w:val="008C4A77"/>
    <w:rsid w:val="008C4FDB"/>
    <w:rsid w:val="008C53DE"/>
    <w:rsid w:val="008C5D22"/>
    <w:rsid w:val="008C7464"/>
    <w:rsid w:val="008D028A"/>
    <w:rsid w:val="008D3D63"/>
    <w:rsid w:val="008D4085"/>
    <w:rsid w:val="008D440F"/>
    <w:rsid w:val="008D596F"/>
    <w:rsid w:val="008D7642"/>
    <w:rsid w:val="008D78DC"/>
    <w:rsid w:val="008E1B50"/>
    <w:rsid w:val="008E1D4E"/>
    <w:rsid w:val="008E1E15"/>
    <w:rsid w:val="008E41AB"/>
    <w:rsid w:val="008E4C4C"/>
    <w:rsid w:val="008E5771"/>
    <w:rsid w:val="008E64C6"/>
    <w:rsid w:val="008E65CD"/>
    <w:rsid w:val="008F0643"/>
    <w:rsid w:val="008F075C"/>
    <w:rsid w:val="008F0920"/>
    <w:rsid w:val="008F0A63"/>
    <w:rsid w:val="008F256C"/>
    <w:rsid w:val="008F5A75"/>
    <w:rsid w:val="008F60F1"/>
    <w:rsid w:val="008F6C0F"/>
    <w:rsid w:val="008F777C"/>
    <w:rsid w:val="008F78E3"/>
    <w:rsid w:val="009002FF"/>
    <w:rsid w:val="00900564"/>
    <w:rsid w:val="00901CA3"/>
    <w:rsid w:val="0090205C"/>
    <w:rsid w:val="009024FF"/>
    <w:rsid w:val="009026D2"/>
    <w:rsid w:val="009038EA"/>
    <w:rsid w:val="009041A5"/>
    <w:rsid w:val="00904A81"/>
    <w:rsid w:val="00904CE4"/>
    <w:rsid w:val="00905478"/>
    <w:rsid w:val="009057EC"/>
    <w:rsid w:val="009060DA"/>
    <w:rsid w:val="0090748A"/>
    <w:rsid w:val="00907F7D"/>
    <w:rsid w:val="009112F7"/>
    <w:rsid w:val="00911318"/>
    <w:rsid w:val="009115D4"/>
    <w:rsid w:val="009117F1"/>
    <w:rsid w:val="0091215E"/>
    <w:rsid w:val="00912A8E"/>
    <w:rsid w:val="00913500"/>
    <w:rsid w:val="00913DBE"/>
    <w:rsid w:val="00913F82"/>
    <w:rsid w:val="009140F2"/>
    <w:rsid w:val="009168B8"/>
    <w:rsid w:val="00916ACE"/>
    <w:rsid w:val="00916DF3"/>
    <w:rsid w:val="0092011E"/>
    <w:rsid w:val="00921024"/>
    <w:rsid w:val="00921DED"/>
    <w:rsid w:val="009227C9"/>
    <w:rsid w:val="00922B3A"/>
    <w:rsid w:val="00923E7E"/>
    <w:rsid w:val="009246CD"/>
    <w:rsid w:val="00925433"/>
    <w:rsid w:val="00925D63"/>
    <w:rsid w:val="00926633"/>
    <w:rsid w:val="00927680"/>
    <w:rsid w:val="00930140"/>
    <w:rsid w:val="00930612"/>
    <w:rsid w:val="0093132D"/>
    <w:rsid w:val="00931CB6"/>
    <w:rsid w:val="00931F65"/>
    <w:rsid w:val="0093233F"/>
    <w:rsid w:val="0093277A"/>
    <w:rsid w:val="009336C5"/>
    <w:rsid w:val="00933A30"/>
    <w:rsid w:val="009346C7"/>
    <w:rsid w:val="0093545E"/>
    <w:rsid w:val="009368CB"/>
    <w:rsid w:val="00940D0C"/>
    <w:rsid w:val="0094138E"/>
    <w:rsid w:val="00941A7A"/>
    <w:rsid w:val="00941BDE"/>
    <w:rsid w:val="00942494"/>
    <w:rsid w:val="009426DE"/>
    <w:rsid w:val="00942823"/>
    <w:rsid w:val="009437BC"/>
    <w:rsid w:val="009456B0"/>
    <w:rsid w:val="009457A7"/>
    <w:rsid w:val="00947E54"/>
    <w:rsid w:val="00950162"/>
    <w:rsid w:val="009515F5"/>
    <w:rsid w:val="00952444"/>
    <w:rsid w:val="00954710"/>
    <w:rsid w:val="009550F3"/>
    <w:rsid w:val="00955F1C"/>
    <w:rsid w:val="00956436"/>
    <w:rsid w:val="00956B9A"/>
    <w:rsid w:val="00957A17"/>
    <w:rsid w:val="00960083"/>
    <w:rsid w:val="009602C9"/>
    <w:rsid w:val="009619C4"/>
    <w:rsid w:val="00962AE1"/>
    <w:rsid w:val="00962B19"/>
    <w:rsid w:val="00962CCA"/>
    <w:rsid w:val="00962E8A"/>
    <w:rsid w:val="009630BF"/>
    <w:rsid w:val="009631C3"/>
    <w:rsid w:val="009631DB"/>
    <w:rsid w:val="00963812"/>
    <w:rsid w:val="00966157"/>
    <w:rsid w:val="00966A72"/>
    <w:rsid w:val="00967DF3"/>
    <w:rsid w:val="0097059A"/>
    <w:rsid w:val="00970865"/>
    <w:rsid w:val="009708E6"/>
    <w:rsid w:val="00971924"/>
    <w:rsid w:val="00971DB4"/>
    <w:rsid w:val="009726DC"/>
    <w:rsid w:val="00972AFF"/>
    <w:rsid w:val="00973F0F"/>
    <w:rsid w:val="00974775"/>
    <w:rsid w:val="009752DF"/>
    <w:rsid w:val="00975310"/>
    <w:rsid w:val="00977414"/>
    <w:rsid w:val="00977A8B"/>
    <w:rsid w:val="00981DE3"/>
    <w:rsid w:val="00983465"/>
    <w:rsid w:val="00983E26"/>
    <w:rsid w:val="00984004"/>
    <w:rsid w:val="00984B39"/>
    <w:rsid w:val="009865DB"/>
    <w:rsid w:val="009868FE"/>
    <w:rsid w:val="00987126"/>
    <w:rsid w:val="009906ED"/>
    <w:rsid w:val="00990733"/>
    <w:rsid w:val="00990EC9"/>
    <w:rsid w:val="00991C34"/>
    <w:rsid w:val="00991FF7"/>
    <w:rsid w:val="0099230B"/>
    <w:rsid w:val="009927DE"/>
    <w:rsid w:val="00993C9A"/>
    <w:rsid w:val="00994797"/>
    <w:rsid w:val="00994DF2"/>
    <w:rsid w:val="00995DF0"/>
    <w:rsid w:val="00997BE2"/>
    <w:rsid w:val="009A07CC"/>
    <w:rsid w:val="009A1E23"/>
    <w:rsid w:val="009A24D5"/>
    <w:rsid w:val="009A2519"/>
    <w:rsid w:val="009A27A2"/>
    <w:rsid w:val="009A3179"/>
    <w:rsid w:val="009A3E13"/>
    <w:rsid w:val="009A4C32"/>
    <w:rsid w:val="009A573A"/>
    <w:rsid w:val="009A5E65"/>
    <w:rsid w:val="009A6C91"/>
    <w:rsid w:val="009A7E2C"/>
    <w:rsid w:val="009B1849"/>
    <w:rsid w:val="009B1DF1"/>
    <w:rsid w:val="009B2CE8"/>
    <w:rsid w:val="009B5CA5"/>
    <w:rsid w:val="009B67B3"/>
    <w:rsid w:val="009B700C"/>
    <w:rsid w:val="009B7133"/>
    <w:rsid w:val="009C0DBE"/>
    <w:rsid w:val="009C2D93"/>
    <w:rsid w:val="009C35A8"/>
    <w:rsid w:val="009C3B8A"/>
    <w:rsid w:val="009C3FD8"/>
    <w:rsid w:val="009C4F02"/>
    <w:rsid w:val="009C57C4"/>
    <w:rsid w:val="009C58DB"/>
    <w:rsid w:val="009C6A68"/>
    <w:rsid w:val="009C7363"/>
    <w:rsid w:val="009D0025"/>
    <w:rsid w:val="009D09C0"/>
    <w:rsid w:val="009D09F7"/>
    <w:rsid w:val="009D0A32"/>
    <w:rsid w:val="009D1386"/>
    <w:rsid w:val="009D26B0"/>
    <w:rsid w:val="009D3062"/>
    <w:rsid w:val="009D432C"/>
    <w:rsid w:val="009D4C12"/>
    <w:rsid w:val="009D505C"/>
    <w:rsid w:val="009D532B"/>
    <w:rsid w:val="009D58AC"/>
    <w:rsid w:val="009D599C"/>
    <w:rsid w:val="009D5ACC"/>
    <w:rsid w:val="009D7899"/>
    <w:rsid w:val="009E0B66"/>
    <w:rsid w:val="009E0E91"/>
    <w:rsid w:val="009E1C35"/>
    <w:rsid w:val="009E1FCB"/>
    <w:rsid w:val="009E2B21"/>
    <w:rsid w:val="009E3519"/>
    <w:rsid w:val="009E3D1E"/>
    <w:rsid w:val="009E4A54"/>
    <w:rsid w:val="009E4B59"/>
    <w:rsid w:val="009E4C92"/>
    <w:rsid w:val="009E5AB3"/>
    <w:rsid w:val="009E5E7B"/>
    <w:rsid w:val="009E6243"/>
    <w:rsid w:val="009E6BB7"/>
    <w:rsid w:val="009E775F"/>
    <w:rsid w:val="009F4F2F"/>
    <w:rsid w:val="009F56E7"/>
    <w:rsid w:val="009F6F63"/>
    <w:rsid w:val="009F754C"/>
    <w:rsid w:val="00A002C3"/>
    <w:rsid w:val="00A003F3"/>
    <w:rsid w:val="00A006F7"/>
    <w:rsid w:val="00A008B3"/>
    <w:rsid w:val="00A01D70"/>
    <w:rsid w:val="00A02500"/>
    <w:rsid w:val="00A027D6"/>
    <w:rsid w:val="00A03196"/>
    <w:rsid w:val="00A0428E"/>
    <w:rsid w:val="00A04C9E"/>
    <w:rsid w:val="00A0590A"/>
    <w:rsid w:val="00A0641E"/>
    <w:rsid w:val="00A0704F"/>
    <w:rsid w:val="00A0775A"/>
    <w:rsid w:val="00A07958"/>
    <w:rsid w:val="00A1050B"/>
    <w:rsid w:val="00A11DD2"/>
    <w:rsid w:val="00A1331E"/>
    <w:rsid w:val="00A13B59"/>
    <w:rsid w:val="00A14B95"/>
    <w:rsid w:val="00A15196"/>
    <w:rsid w:val="00A152EB"/>
    <w:rsid w:val="00A15EE7"/>
    <w:rsid w:val="00A15EF4"/>
    <w:rsid w:val="00A1746B"/>
    <w:rsid w:val="00A17B3C"/>
    <w:rsid w:val="00A20479"/>
    <w:rsid w:val="00A2143B"/>
    <w:rsid w:val="00A21A0D"/>
    <w:rsid w:val="00A24777"/>
    <w:rsid w:val="00A251EC"/>
    <w:rsid w:val="00A26067"/>
    <w:rsid w:val="00A26CEB"/>
    <w:rsid w:val="00A26D09"/>
    <w:rsid w:val="00A279DE"/>
    <w:rsid w:val="00A27F39"/>
    <w:rsid w:val="00A30B8B"/>
    <w:rsid w:val="00A31453"/>
    <w:rsid w:val="00A31F1E"/>
    <w:rsid w:val="00A32A99"/>
    <w:rsid w:val="00A32D9D"/>
    <w:rsid w:val="00A33EBB"/>
    <w:rsid w:val="00A356EF"/>
    <w:rsid w:val="00A36699"/>
    <w:rsid w:val="00A366F3"/>
    <w:rsid w:val="00A368A8"/>
    <w:rsid w:val="00A373E4"/>
    <w:rsid w:val="00A40EF2"/>
    <w:rsid w:val="00A43CFC"/>
    <w:rsid w:val="00A44410"/>
    <w:rsid w:val="00A445A2"/>
    <w:rsid w:val="00A44B77"/>
    <w:rsid w:val="00A44C73"/>
    <w:rsid w:val="00A44E77"/>
    <w:rsid w:val="00A45040"/>
    <w:rsid w:val="00A4582F"/>
    <w:rsid w:val="00A46E9F"/>
    <w:rsid w:val="00A50FEB"/>
    <w:rsid w:val="00A52EE3"/>
    <w:rsid w:val="00A53657"/>
    <w:rsid w:val="00A54E69"/>
    <w:rsid w:val="00A55374"/>
    <w:rsid w:val="00A555F3"/>
    <w:rsid w:val="00A5561E"/>
    <w:rsid w:val="00A55C90"/>
    <w:rsid w:val="00A56554"/>
    <w:rsid w:val="00A56E65"/>
    <w:rsid w:val="00A5748F"/>
    <w:rsid w:val="00A579B1"/>
    <w:rsid w:val="00A57B0A"/>
    <w:rsid w:val="00A57D1C"/>
    <w:rsid w:val="00A61771"/>
    <w:rsid w:val="00A61BB4"/>
    <w:rsid w:val="00A62A5D"/>
    <w:rsid w:val="00A62D74"/>
    <w:rsid w:val="00A63CA6"/>
    <w:rsid w:val="00A64D24"/>
    <w:rsid w:val="00A652BE"/>
    <w:rsid w:val="00A65E49"/>
    <w:rsid w:val="00A679B9"/>
    <w:rsid w:val="00A67D27"/>
    <w:rsid w:val="00A70DA6"/>
    <w:rsid w:val="00A71072"/>
    <w:rsid w:val="00A71ADA"/>
    <w:rsid w:val="00A722F9"/>
    <w:rsid w:val="00A73486"/>
    <w:rsid w:val="00A73B5D"/>
    <w:rsid w:val="00A7422F"/>
    <w:rsid w:val="00A74C9E"/>
    <w:rsid w:val="00A75684"/>
    <w:rsid w:val="00A76CCF"/>
    <w:rsid w:val="00A77852"/>
    <w:rsid w:val="00A779E3"/>
    <w:rsid w:val="00A821C9"/>
    <w:rsid w:val="00A82F18"/>
    <w:rsid w:val="00A83F6F"/>
    <w:rsid w:val="00A84580"/>
    <w:rsid w:val="00A84A96"/>
    <w:rsid w:val="00A84C0B"/>
    <w:rsid w:val="00A85639"/>
    <w:rsid w:val="00A85C20"/>
    <w:rsid w:val="00A861C7"/>
    <w:rsid w:val="00A87C64"/>
    <w:rsid w:val="00A87E44"/>
    <w:rsid w:val="00A908A3"/>
    <w:rsid w:val="00A923DF"/>
    <w:rsid w:val="00A92AC3"/>
    <w:rsid w:val="00A92DF4"/>
    <w:rsid w:val="00A94C12"/>
    <w:rsid w:val="00A97D29"/>
    <w:rsid w:val="00AA0530"/>
    <w:rsid w:val="00AA0592"/>
    <w:rsid w:val="00AA0AED"/>
    <w:rsid w:val="00AA1D27"/>
    <w:rsid w:val="00AA1E5E"/>
    <w:rsid w:val="00AA24CA"/>
    <w:rsid w:val="00AA26F4"/>
    <w:rsid w:val="00AA2710"/>
    <w:rsid w:val="00AA27EC"/>
    <w:rsid w:val="00AA2FA0"/>
    <w:rsid w:val="00AA35B1"/>
    <w:rsid w:val="00AA508F"/>
    <w:rsid w:val="00AA53DD"/>
    <w:rsid w:val="00AA5701"/>
    <w:rsid w:val="00AA6F72"/>
    <w:rsid w:val="00AA79D6"/>
    <w:rsid w:val="00AB01DB"/>
    <w:rsid w:val="00AB02AB"/>
    <w:rsid w:val="00AB185A"/>
    <w:rsid w:val="00AB443B"/>
    <w:rsid w:val="00AB542F"/>
    <w:rsid w:val="00AB5A8A"/>
    <w:rsid w:val="00AB6365"/>
    <w:rsid w:val="00AB7947"/>
    <w:rsid w:val="00AC01AA"/>
    <w:rsid w:val="00AC1979"/>
    <w:rsid w:val="00AC1D27"/>
    <w:rsid w:val="00AC22E8"/>
    <w:rsid w:val="00AC2A46"/>
    <w:rsid w:val="00AC3645"/>
    <w:rsid w:val="00AC377D"/>
    <w:rsid w:val="00AC39AC"/>
    <w:rsid w:val="00AC3DF1"/>
    <w:rsid w:val="00AC3EE0"/>
    <w:rsid w:val="00AC601B"/>
    <w:rsid w:val="00AC652F"/>
    <w:rsid w:val="00AC783F"/>
    <w:rsid w:val="00AD042C"/>
    <w:rsid w:val="00AD4CA2"/>
    <w:rsid w:val="00AD54DE"/>
    <w:rsid w:val="00AD5C38"/>
    <w:rsid w:val="00AD6227"/>
    <w:rsid w:val="00AD68B0"/>
    <w:rsid w:val="00AD74A0"/>
    <w:rsid w:val="00AD74D1"/>
    <w:rsid w:val="00AE0A60"/>
    <w:rsid w:val="00AE1DD1"/>
    <w:rsid w:val="00AE221C"/>
    <w:rsid w:val="00AE238C"/>
    <w:rsid w:val="00AE29D3"/>
    <w:rsid w:val="00AE29E3"/>
    <w:rsid w:val="00AE3795"/>
    <w:rsid w:val="00AE38E2"/>
    <w:rsid w:val="00AE3E30"/>
    <w:rsid w:val="00AE48E2"/>
    <w:rsid w:val="00AE5458"/>
    <w:rsid w:val="00AE6053"/>
    <w:rsid w:val="00AF1BEA"/>
    <w:rsid w:val="00AF1DCE"/>
    <w:rsid w:val="00AF5CF4"/>
    <w:rsid w:val="00AF7A45"/>
    <w:rsid w:val="00B003AE"/>
    <w:rsid w:val="00B01357"/>
    <w:rsid w:val="00B015AC"/>
    <w:rsid w:val="00B0235A"/>
    <w:rsid w:val="00B0309A"/>
    <w:rsid w:val="00B033D4"/>
    <w:rsid w:val="00B03EAC"/>
    <w:rsid w:val="00B0469B"/>
    <w:rsid w:val="00B04FB1"/>
    <w:rsid w:val="00B05782"/>
    <w:rsid w:val="00B05806"/>
    <w:rsid w:val="00B05F91"/>
    <w:rsid w:val="00B0658F"/>
    <w:rsid w:val="00B06981"/>
    <w:rsid w:val="00B10180"/>
    <w:rsid w:val="00B118AC"/>
    <w:rsid w:val="00B11956"/>
    <w:rsid w:val="00B11B6A"/>
    <w:rsid w:val="00B12A2F"/>
    <w:rsid w:val="00B13A18"/>
    <w:rsid w:val="00B15417"/>
    <w:rsid w:val="00B15D21"/>
    <w:rsid w:val="00B16510"/>
    <w:rsid w:val="00B20F8E"/>
    <w:rsid w:val="00B23B6A"/>
    <w:rsid w:val="00B244D3"/>
    <w:rsid w:val="00B24940"/>
    <w:rsid w:val="00B25753"/>
    <w:rsid w:val="00B26425"/>
    <w:rsid w:val="00B26E87"/>
    <w:rsid w:val="00B275EC"/>
    <w:rsid w:val="00B2780A"/>
    <w:rsid w:val="00B2780C"/>
    <w:rsid w:val="00B27A50"/>
    <w:rsid w:val="00B3012A"/>
    <w:rsid w:val="00B30A57"/>
    <w:rsid w:val="00B30E3A"/>
    <w:rsid w:val="00B30FF0"/>
    <w:rsid w:val="00B314EF"/>
    <w:rsid w:val="00B3173D"/>
    <w:rsid w:val="00B326DD"/>
    <w:rsid w:val="00B32869"/>
    <w:rsid w:val="00B33558"/>
    <w:rsid w:val="00B33E0F"/>
    <w:rsid w:val="00B340DF"/>
    <w:rsid w:val="00B34224"/>
    <w:rsid w:val="00B34437"/>
    <w:rsid w:val="00B35AA8"/>
    <w:rsid w:val="00B35E8A"/>
    <w:rsid w:val="00B37108"/>
    <w:rsid w:val="00B37B68"/>
    <w:rsid w:val="00B41458"/>
    <w:rsid w:val="00B42650"/>
    <w:rsid w:val="00B4271B"/>
    <w:rsid w:val="00B43056"/>
    <w:rsid w:val="00B432A0"/>
    <w:rsid w:val="00B43C6C"/>
    <w:rsid w:val="00B446D0"/>
    <w:rsid w:val="00B451E5"/>
    <w:rsid w:val="00B45558"/>
    <w:rsid w:val="00B4557C"/>
    <w:rsid w:val="00B456EC"/>
    <w:rsid w:val="00B45BE6"/>
    <w:rsid w:val="00B46536"/>
    <w:rsid w:val="00B50324"/>
    <w:rsid w:val="00B5060D"/>
    <w:rsid w:val="00B50A16"/>
    <w:rsid w:val="00B50A35"/>
    <w:rsid w:val="00B5207B"/>
    <w:rsid w:val="00B52FB1"/>
    <w:rsid w:val="00B536E8"/>
    <w:rsid w:val="00B54962"/>
    <w:rsid w:val="00B5520B"/>
    <w:rsid w:val="00B55644"/>
    <w:rsid w:val="00B559C7"/>
    <w:rsid w:val="00B56ABF"/>
    <w:rsid w:val="00B577D9"/>
    <w:rsid w:val="00B57898"/>
    <w:rsid w:val="00B6024E"/>
    <w:rsid w:val="00B6030B"/>
    <w:rsid w:val="00B61896"/>
    <w:rsid w:val="00B61EAB"/>
    <w:rsid w:val="00B62BC1"/>
    <w:rsid w:val="00B63120"/>
    <w:rsid w:val="00B64C1C"/>
    <w:rsid w:val="00B66943"/>
    <w:rsid w:val="00B66A83"/>
    <w:rsid w:val="00B66C44"/>
    <w:rsid w:val="00B67159"/>
    <w:rsid w:val="00B71325"/>
    <w:rsid w:val="00B71395"/>
    <w:rsid w:val="00B71F4B"/>
    <w:rsid w:val="00B73AE8"/>
    <w:rsid w:val="00B73C79"/>
    <w:rsid w:val="00B74EDC"/>
    <w:rsid w:val="00B7564C"/>
    <w:rsid w:val="00B76A8F"/>
    <w:rsid w:val="00B8053E"/>
    <w:rsid w:val="00B80857"/>
    <w:rsid w:val="00B81E05"/>
    <w:rsid w:val="00B8233F"/>
    <w:rsid w:val="00B825EF"/>
    <w:rsid w:val="00B82B30"/>
    <w:rsid w:val="00B8372E"/>
    <w:rsid w:val="00B83840"/>
    <w:rsid w:val="00B83CA3"/>
    <w:rsid w:val="00B855C2"/>
    <w:rsid w:val="00B86F40"/>
    <w:rsid w:val="00B9082A"/>
    <w:rsid w:val="00B90F8B"/>
    <w:rsid w:val="00B9156E"/>
    <w:rsid w:val="00B91642"/>
    <w:rsid w:val="00B93883"/>
    <w:rsid w:val="00B9552C"/>
    <w:rsid w:val="00B95AAD"/>
    <w:rsid w:val="00B96453"/>
    <w:rsid w:val="00B972F1"/>
    <w:rsid w:val="00BA007E"/>
    <w:rsid w:val="00BA07EF"/>
    <w:rsid w:val="00BA11F4"/>
    <w:rsid w:val="00BA1A8F"/>
    <w:rsid w:val="00BA2219"/>
    <w:rsid w:val="00BA2316"/>
    <w:rsid w:val="00BA2942"/>
    <w:rsid w:val="00BA2C20"/>
    <w:rsid w:val="00BA3426"/>
    <w:rsid w:val="00BA3929"/>
    <w:rsid w:val="00BA3B05"/>
    <w:rsid w:val="00BA3DD4"/>
    <w:rsid w:val="00BA4248"/>
    <w:rsid w:val="00BA63F4"/>
    <w:rsid w:val="00BA64A4"/>
    <w:rsid w:val="00BA7163"/>
    <w:rsid w:val="00BA7B00"/>
    <w:rsid w:val="00BA7FD7"/>
    <w:rsid w:val="00BB0132"/>
    <w:rsid w:val="00BB0431"/>
    <w:rsid w:val="00BB0EF2"/>
    <w:rsid w:val="00BB297F"/>
    <w:rsid w:val="00BB3411"/>
    <w:rsid w:val="00BB3F51"/>
    <w:rsid w:val="00BB4EE4"/>
    <w:rsid w:val="00BB5385"/>
    <w:rsid w:val="00BB5457"/>
    <w:rsid w:val="00BB6F8B"/>
    <w:rsid w:val="00BB70AB"/>
    <w:rsid w:val="00BB77AF"/>
    <w:rsid w:val="00BB79E0"/>
    <w:rsid w:val="00BB7CD1"/>
    <w:rsid w:val="00BC0253"/>
    <w:rsid w:val="00BC07B5"/>
    <w:rsid w:val="00BC10C3"/>
    <w:rsid w:val="00BC1E3B"/>
    <w:rsid w:val="00BC2685"/>
    <w:rsid w:val="00BC3179"/>
    <w:rsid w:val="00BC38A3"/>
    <w:rsid w:val="00BC399C"/>
    <w:rsid w:val="00BC3C4E"/>
    <w:rsid w:val="00BC489E"/>
    <w:rsid w:val="00BC49A5"/>
    <w:rsid w:val="00BC49D0"/>
    <w:rsid w:val="00BC5B2B"/>
    <w:rsid w:val="00BC5FCB"/>
    <w:rsid w:val="00BC63D6"/>
    <w:rsid w:val="00BC76F9"/>
    <w:rsid w:val="00BC77C8"/>
    <w:rsid w:val="00BD292B"/>
    <w:rsid w:val="00BD37B2"/>
    <w:rsid w:val="00BD5A81"/>
    <w:rsid w:val="00BD5E69"/>
    <w:rsid w:val="00BD746A"/>
    <w:rsid w:val="00BD7C5E"/>
    <w:rsid w:val="00BE1F23"/>
    <w:rsid w:val="00BE6257"/>
    <w:rsid w:val="00BE6A71"/>
    <w:rsid w:val="00BE7889"/>
    <w:rsid w:val="00BE7DCA"/>
    <w:rsid w:val="00BF0001"/>
    <w:rsid w:val="00BF0646"/>
    <w:rsid w:val="00BF12E8"/>
    <w:rsid w:val="00BF331E"/>
    <w:rsid w:val="00BF368B"/>
    <w:rsid w:val="00BF3711"/>
    <w:rsid w:val="00BF4941"/>
    <w:rsid w:val="00BF544F"/>
    <w:rsid w:val="00BF64CE"/>
    <w:rsid w:val="00BF6A66"/>
    <w:rsid w:val="00BF7269"/>
    <w:rsid w:val="00C00177"/>
    <w:rsid w:val="00C01E38"/>
    <w:rsid w:val="00C02136"/>
    <w:rsid w:val="00C02650"/>
    <w:rsid w:val="00C0275F"/>
    <w:rsid w:val="00C02B6F"/>
    <w:rsid w:val="00C03B2B"/>
    <w:rsid w:val="00C0513A"/>
    <w:rsid w:val="00C06108"/>
    <w:rsid w:val="00C06A33"/>
    <w:rsid w:val="00C06DE7"/>
    <w:rsid w:val="00C06F2F"/>
    <w:rsid w:val="00C07062"/>
    <w:rsid w:val="00C07468"/>
    <w:rsid w:val="00C07A42"/>
    <w:rsid w:val="00C10AC6"/>
    <w:rsid w:val="00C10C4D"/>
    <w:rsid w:val="00C11C0B"/>
    <w:rsid w:val="00C12FCC"/>
    <w:rsid w:val="00C1378F"/>
    <w:rsid w:val="00C1387C"/>
    <w:rsid w:val="00C13D22"/>
    <w:rsid w:val="00C14064"/>
    <w:rsid w:val="00C149CB"/>
    <w:rsid w:val="00C2063D"/>
    <w:rsid w:val="00C208D6"/>
    <w:rsid w:val="00C22CC7"/>
    <w:rsid w:val="00C22E3A"/>
    <w:rsid w:val="00C23FBF"/>
    <w:rsid w:val="00C2477A"/>
    <w:rsid w:val="00C25248"/>
    <w:rsid w:val="00C25D7C"/>
    <w:rsid w:val="00C27A4E"/>
    <w:rsid w:val="00C3005C"/>
    <w:rsid w:val="00C32196"/>
    <w:rsid w:val="00C327C6"/>
    <w:rsid w:val="00C32A47"/>
    <w:rsid w:val="00C33E7B"/>
    <w:rsid w:val="00C34485"/>
    <w:rsid w:val="00C34BB8"/>
    <w:rsid w:val="00C34F79"/>
    <w:rsid w:val="00C35B8E"/>
    <w:rsid w:val="00C36D7E"/>
    <w:rsid w:val="00C3728D"/>
    <w:rsid w:val="00C37B4F"/>
    <w:rsid w:val="00C4097E"/>
    <w:rsid w:val="00C43340"/>
    <w:rsid w:val="00C435DE"/>
    <w:rsid w:val="00C44EE7"/>
    <w:rsid w:val="00C44F24"/>
    <w:rsid w:val="00C45D1A"/>
    <w:rsid w:val="00C46284"/>
    <w:rsid w:val="00C46F4B"/>
    <w:rsid w:val="00C47BD9"/>
    <w:rsid w:val="00C47EF1"/>
    <w:rsid w:val="00C505A0"/>
    <w:rsid w:val="00C5179D"/>
    <w:rsid w:val="00C518E6"/>
    <w:rsid w:val="00C52D32"/>
    <w:rsid w:val="00C54EFC"/>
    <w:rsid w:val="00C5541F"/>
    <w:rsid w:val="00C554AD"/>
    <w:rsid w:val="00C557AB"/>
    <w:rsid w:val="00C56138"/>
    <w:rsid w:val="00C563A6"/>
    <w:rsid w:val="00C56645"/>
    <w:rsid w:val="00C574A6"/>
    <w:rsid w:val="00C60451"/>
    <w:rsid w:val="00C6222B"/>
    <w:rsid w:val="00C64188"/>
    <w:rsid w:val="00C6557D"/>
    <w:rsid w:val="00C662C8"/>
    <w:rsid w:val="00C666E9"/>
    <w:rsid w:val="00C66DED"/>
    <w:rsid w:val="00C71956"/>
    <w:rsid w:val="00C71E91"/>
    <w:rsid w:val="00C72137"/>
    <w:rsid w:val="00C72EBE"/>
    <w:rsid w:val="00C7368A"/>
    <w:rsid w:val="00C73D2D"/>
    <w:rsid w:val="00C74ECE"/>
    <w:rsid w:val="00C767E4"/>
    <w:rsid w:val="00C76852"/>
    <w:rsid w:val="00C80F7B"/>
    <w:rsid w:val="00C81997"/>
    <w:rsid w:val="00C826A8"/>
    <w:rsid w:val="00C82DAE"/>
    <w:rsid w:val="00C8353F"/>
    <w:rsid w:val="00C83868"/>
    <w:rsid w:val="00C83BF6"/>
    <w:rsid w:val="00C84557"/>
    <w:rsid w:val="00C851F3"/>
    <w:rsid w:val="00C85FAE"/>
    <w:rsid w:val="00C860FC"/>
    <w:rsid w:val="00C8620B"/>
    <w:rsid w:val="00C86919"/>
    <w:rsid w:val="00C86B34"/>
    <w:rsid w:val="00C902BB"/>
    <w:rsid w:val="00C9056F"/>
    <w:rsid w:val="00C90DDD"/>
    <w:rsid w:val="00C90DE4"/>
    <w:rsid w:val="00C9126D"/>
    <w:rsid w:val="00C918ED"/>
    <w:rsid w:val="00C91D6C"/>
    <w:rsid w:val="00C93407"/>
    <w:rsid w:val="00C94BC8"/>
    <w:rsid w:val="00C957A6"/>
    <w:rsid w:val="00C960D6"/>
    <w:rsid w:val="00C967A0"/>
    <w:rsid w:val="00C973C7"/>
    <w:rsid w:val="00CA07BB"/>
    <w:rsid w:val="00CA1200"/>
    <w:rsid w:val="00CA1279"/>
    <w:rsid w:val="00CA1704"/>
    <w:rsid w:val="00CA1B45"/>
    <w:rsid w:val="00CA2FF4"/>
    <w:rsid w:val="00CA3079"/>
    <w:rsid w:val="00CA49B0"/>
    <w:rsid w:val="00CA4F4C"/>
    <w:rsid w:val="00CA4F78"/>
    <w:rsid w:val="00CA5650"/>
    <w:rsid w:val="00CA68C5"/>
    <w:rsid w:val="00CA790A"/>
    <w:rsid w:val="00CB1D73"/>
    <w:rsid w:val="00CB3B62"/>
    <w:rsid w:val="00CB3D44"/>
    <w:rsid w:val="00CB41C4"/>
    <w:rsid w:val="00CB4200"/>
    <w:rsid w:val="00CB4CD0"/>
    <w:rsid w:val="00CB4E80"/>
    <w:rsid w:val="00CB5C1A"/>
    <w:rsid w:val="00CB6D4A"/>
    <w:rsid w:val="00CB7154"/>
    <w:rsid w:val="00CC271B"/>
    <w:rsid w:val="00CC3C1F"/>
    <w:rsid w:val="00CC4477"/>
    <w:rsid w:val="00CC570C"/>
    <w:rsid w:val="00CC6EA9"/>
    <w:rsid w:val="00CC6FCA"/>
    <w:rsid w:val="00CD22DE"/>
    <w:rsid w:val="00CD38C4"/>
    <w:rsid w:val="00CD40EC"/>
    <w:rsid w:val="00CD529C"/>
    <w:rsid w:val="00CD543A"/>
    <w:rsid w:val="00CD594F"/>
    <w:rsid w:val="00CD7808"/>
    <w:rsid w:val="00CD7D7B"/>
    <w:rsid w:val="00CE0DC4"/>
    <w:rsid w:val="00CE2F79"/>
    <w:rsid w:val="00CE34D1"/>
    <w:rsid w:val="00CE3C9C"/>
    <w:rsid w:val="00CE42E1"/>
    <w:rsid w:val="00CE4E2E"/>
    <w:rsid w:val="00CE51D4"/>
    <w:rsid w:val="00CE6498"/>
    <w:rsid w:val="00CE652F"/>
    <w:rsid w:val="00CF0156"/>
    <w:rsid w:val="00CF1343"/>
    <w:rsid w:val="00CF2EBE"/>
    <w:rsid w:val="00CF31BB"/>
    <w:rsid w:val="00CF38CC"/>
    <w:rsid w:val="00CF3C58"/>
    <w:rsid w:val="00CF3F03"/>
    <w:rsid w:val="00CF47D1"/>
    <w:rsid w:val="00CF4E51"/>
    <w:rsid w:val="00CF550A"/>
    <w:rsid w:val="00CF60C7"/>
    <w:rsid w:val="00CF63FA"/>
    <w:rsid w:val="00CF6C42"/>
    <w:rsid w:val="00CF6F81"/>
    <w:rsid w:val="00CF71D3"/>
    <w:rsid w:val="00CF7A65"/>
    <w:rsid w:val="00CF7F0B"/>
    <w:rsid w:val="00CF7F72"/>
    <w:rsid w:val="00D00E41"/>
    <w:rsid w:val="00D01444"/>
    <w:rsid w:val="00D016EF"/>
    <w:rsid w:val="00D02B8C"/>
    <w:rsid w:val="00D031AD"/>
    <w:rsid w:val="00D03387"/>
    <w:rsid w:val="00D04729"/>
    <w:rsid w:val="00D05D3A"/>
    <w:rsid w:val="00D07A93"/>
    <w:rsid w:val="00D115C7"/>
    <w:rsid w:val="00D12CFD"/>
    <w:rsid w:val="00D131F7"/>
    <w:rsid w:val="00D13638"/>
    <w:rsid w:val="00D143FB"/>
    <w:rsid w:val="00D152DB"/>
    <w:rsid w:val="00D17831"/>
    <w:rsid w:val="00D2059F"/>
    <w:rsid w:val="00D20894"/>
    <w:rsid w:val="00D208CC"/>
    <w:rsid w:val="00D216C0"/>
    <w:rsid w:val="00D217B7"/>
    <w:rsid w:val="00D21F15"/>
    <w:rsid w:val="00D22E68"/>
    <w:rsid w:val="00D22F2A"/>
    <w:rsid w:val="00D233F3"/>
    <w:rsid w:val="00D2426C"/>
    <w:rsid w:val="00D24C79"/>
    <w:rsid w:val="00D25189"/>
    <w:rsid w:val="00D25D18"/>
    <w:rsid w:val="00D268F3"/>
    <w:rsid w:val="00D26A0E"/>
    <w:rsid w:val="00D27DB0"/>
    <w:rsid w:val="00D30D76"/>
    <w:rsid w:val="00D31115"/>
    <w:rsid w:val="00D315F6"/>
    <w:rsid w:val="00D32C17"/>
    <w:rsid w:val="00D32DF9"/>
    <w:rsid w:val="00D33A46"/>
    <w:rsid w:val="00D34337"/>
    <w:rsid w:val="00D345B5"/>
    <w:rsid w:val="00D34C59"/>
    <w:rsid w:val="00D34E00"/>
    <w:rsid w:val="00D34EFC"/>
    <w:rsid w:val="00D35163"/>
    <w:rsid w:val="00D35A3A"/>
    <w:rsid w:val="00D35AD3"/>
    <w:rsid w:val="00D36017"/>
    <w:rsid w:val="00D3674F"/>
    <w:rsid w:val="00D36870"/>
    <w:rsid w:val="00D375FD"/>
    <w:rsid w:val="00D409D9"/>
    <w:rsid w:val="00D40ABC"/>
    <w:rsid w:val="00D437D1"/>
    <w:rsid w:val="00D43CA8"/>
    <w:rsid w:val="00D4408E"/>
    <w:rsid w:val="00D45D92"/>
    <w:rsid w:val="00D45E1C"/>
    <w:rsid w:val="00D46A04"/>
    <w:rsid w:val="00D46A3C"/>
    <w:rsid w:val="00D46A8F"/>
    <w:rsid w:val="00D46D73"/>
    <w:rsid w:val="00D4734F"/>
    <w:rsid w:val="00D479FA"/>
    <w:rsid w:val="00D50D83"/>
    <w:rsid w:val="00D50F62"/>
    <w:rsid w:val="00D52121"/>
    <w:rsid w:val="00D53EB3"/>
    <w:rsid w:val="00D547F1"/>
    <w:rsid w:val="00D54812"/>
    <w:rsid w:val="00D564D2"/>
    <w:rsid w:val="00D56A5B"/>
    <w:rsid w:val="00D56A7B"/>
    <w:rsid w:val="00D600AB"/>
    <w:rsid w:val="00D603BC"/>
    <w:rsid w:val="00D60DE6"/>
    <w:rsid w:val="00D632E6"/>
    <w:rsid w:val="00D63380"/>
    <w:rsid w:val="00D635DD"/>
    <w:rsid w:val="00D64603"/>
    <w:rsid w:val="00D64854"/>
    <w:rsid w:val="00D64E1A"/>
    <w:rsid w:val="00D659E7"/>
    <w:rsid w:val="00D65A56"/>
    <w:rsid w:val="00D660EC"/>
    <w:rsid w:val="00D667A7"/>
    <w:rsid w:val="00D67312"/>
    <w:rsid w:val="00D70E5F"/>
    <w:rsid w:val="00D70E65"/>
    <w:rsid w:val="00D71B7A"/>
    <w:rsid w:val="00D72737"/>
    <w:rsid w:val="00D72CA8"/>
    <w:rsid w:val="00D72FD7"/>
    <w:rsid w:val="00D74294"/>
    <w:rsid w:val="00D74C8B"/>
    <w:rsid w:val="00D74FB1"/>
    <w:rsid w:val="00D75AEF"/>
    <w:rsid w:val="00D7654C"/>
    <w:rsid w:val="00D76706"/>
    <w:rsid w:val="00D76F08"/>
    <w:rsid w:val="00D77327"/>
    <w:rsid w:val="00D77AAE"/>
    <w:rsid w:val="00D77B3D"/>
    <w:rsid w:val="00D800C3"/>
    <w:rsid w:val="00D81370"/>
    <w:rsid w:val="00D82828"/>
    <w:rsid w:val="00D83256"/>
    <w:rsid w:val="00D833D8"/>
    <w:rsid w:val="00D85096"/>
    <w:rsid w:val="00D859D4"/>
    <w:rsid w:val="00D86B45"/>
    <w:rsid w:val="00D87438"/>
    <w:rsid w:val="00D87796"/>
    <w:rsid w:val="00D87D74"/>
    <w:rsid w:val="00D90C85"/>
    <w:rsid w:val="00D923E9"/>
    <w:rsid w:val="00D92B78"/>
    <w:rsid w:val="00D945D4"/>
    <w:rsid w:val="00D95817"/>
    <w:rsid w:val="00D95DAE"/>
    <w:rsid w:val="00D96640"/>
    <w:rsid w:val="00D97A93"/>
    <w:rsid w:val="00D97DC9"/>
    <w:rsid w:val="00DA1357"/>
    <w:rsid w:val="00DA15CA"/>
    <w:rsid w:val="00DA1988"/>
    <w:rsid w:val="00DA32EA"/>
    <w:rsid w:val="00DA4526"/>
    <w:rsid w:val="00DA5D02"/>
    <w:rsid w:val="00DA5F86"/>
    <w:rsid w:val="00DA61D3"/>
    <w:rsid w:val="00DB01DE"/>
    <w:rsid w:val="00DB0FD5"/>
    <w:rsid w:val="00DB15A2"/>
    <w:rsid w:val="00DB1D8D"/>
    <w:rsid w:val="00DB4C05"/>
    <w:rsid w:val="00DC0033"/>
    <w:rsid w:val="00DC161C"/>
    <w:rsid w:val="00DC2B7F"/>
    <w:rsid w:val="00DC34F9"/>
    <w:rsid w:val="00DC4BED"/>
    <w:rsid w:val="00DC5F3E"/>
    <w:rsid w:val="00DC6599"/>
    <w:rsid w:val="00DC73C7"/>
    <w:rsid w:val="00DC7827"/>
    <w:rsid w:val="00DD07F5"/>
    <w:rsid w:val="00DD0C58"/>
    <w:rsid w:val="00DD2141"/>
    <w:rsid w:val="00DD4D8D"/>
    <w:rsid w:val="00DD55E6"/>
    <w:rsid w:val="00DD57A4"/>
    <w:rsid w:val="00DD696E"/>
    <w:rsid w:val="00DD7EAA"/>
    <w:rsid w:val="00DD7F72"/>
    <w:rsid w:val="00DE0736"/>
    <w:rsid w:val="00DE1721"/>
    <w:rsid w:val="00DE1936"/>
    <w:rsid w:val="00DE3497"/>
    <w:rsid w:val="00DE3CBC"/>
    <w:rsid w:val="00DE45FF"/>
    <w:rsid w:val="00DE4987"/>
    <w:rsid w:val="00DE4D84"/>
    <w:rsid w:val="00DE4F10"/>
    <w:rsid w:val="00DE6AD1"/>
    <w:rsid w:val="00DE7248"/>
    <w:rsid w:val="00DF1B15"/>
    <w:rsid w:val="00DF367E"/>
    <w:rsid w:val="00DF389A"/>
    <w:rsid w:val="00DF4DA6"/>
    <w:rsid w:val="00DF51FA"/>
    <w:rsid w:val="00DF5974"/>
    <w:rsid w:val="00DF6813"/>
    <w:rsid w:val="00E0078C"/>
    <w:rsid w:val="00E0095C"/>
    <w:rsid w:val="00E00CF3"/>
    <w:rsid w:val="00E03203"/>
    <w:rsid w:val="00E0324C"/>
    <w:rsid w:val="00E04294"/>
    <w:rsid w:val="00E04598"/>
    <w:rsid w:val="00E0589B"/>
    <w:rsid w:val="00E05B29"/>
    <w:rsid w:val="00E06CCF"/>
    <w:rsid w:val="00E06ED5"/>
    <w:rsid w:val="00E1123C"/>
    <w:rsid w:val="00E11683"/>
    <w:rsid w:val="00E12CC6"/>
    <w:rsid w:val="00E138B3"/>
    <w:rsid w:val="00E13A77"/>
    <w:rsid w:val="00E13BCC"/>
    <w:rsid w:val="00E1475A"/>
    <w:rsid w:val="00E14C26"/>
    <w:rsid w:val="00E14D54"/>
    <w:rsid w:val="00E16386"/>
    <w:rsid w:val="00E1688F"/>
    <w:rsid w:val="00E16DEE"/>
    <w:rsid w:val="00E17242"/>
    <w:rsid w:val="00E17B03"/>
    <w:rsid w:val="00E20194"/>
    <w:rsid w:val="00E20A8B"/>
    <w:rsid w:val="00E214C6"/>
    <w:rsid w:val="00E2281B"/>
    <w:rsid w:val="00E23953"/>
    <w:rsid w:val="00E23B33"/>
    <w:rsid w:val="00E23BB3"/>
    <w:rsid w:val="00E23C66"/>
    <w:rsid w:val="00E252CB"/>
    <w:rsid w:val="00E25577"/>
    <w:rsid w:val="00E26DCE"/>
    <w:rsid w:val="00E26EE7"/>
    <w:rsid w:val="00E27D86"/>
    <w:rsid w:val="00E3114B"/>
    <w:rsid w:val="00E31AA9"/>
    <w:rsid w:val="00E323E6"/>
    <w:rsid w:val="00E32CAE"/>
    <w:rsid w:val="00E33685"/>
    <w:rsid w:val="00E34CEE"/>
    <w:rsid w:val="00E35DFC"/>
    <w:rsid w:val="00E36172"/>
    <w:rsid w:val="00E36292"/>
    <w:rsid w:val="00E37108"/>
    <w:rsid w:val="00E3741C"/>
    <w:rsid w:val="00E4027B"/>
    <w:rsid w:val="00E40B48"/>
    <w:rsid w:val="00E41EA8"/>
    <w:rsid w:val="00E4300B"/>
    <w:rsid w:val="00E441F0"/>
    <w:rsid w:val="00E4589B"/>
    <w:rsid w:val="00E464B1"/>
    <w:rsid w:val="00E46882"/>
    <w:rsid w:val="00E46BD3"/>
    <w:rsid w:val="00E46C6B"/>
    <w:rsid w:val="00E46E8F"/>
    <w:rsid w:val="00E46ED6"/>
    <w:rsid w:val="00E50617"/>
    <w:rsid w:val="00E50B23"/>
    <w:rsid w:val="00E51E06"/>
    <w:rsid w:val="00E52238"/>
    <w:rsid w:val="00E52929"/>
    <w:rsid w:val="00E53385"/>
    <w:rsid w:val="00E53DEF"/>
    <w:rsid w:val="00E5488E"/>
    <w:rsid w:val="00E54F5F"/>
    <w:rsid w:val="00E57C20"/>
    <w:rsid w:val="00E605C1"/>
    <w:rsid w:val="00E61AD5"/>
    <w:rsid w:val="00E61CA2"/>
    <w:rsid w:val="00E61D6E"/>
    <w:rsid w:val="00E6355C"/>
    <w:rsid w:val="00E641F2"/>
    <w:rsid w:val="00E65300"/>
    <w:rsid w:val="00E65361"/>
    <w:rsid w:val="00E65641"/>
    <w:rsid w:val="00E66267"/>
    <w:rsid w:val="00E6642F"/>
    <w:rsid w:val="00E665B1"/>
    <w:rsid w:val="00E669F5"/>
    <w:rsid w:val="00E67F69"/>
    <w:rsid w:val="00E71329"/>
    <w:rsid w:val="00E71799"/>
    <w:rsid w:val="00E72599"/>
    <w:rsid w:val="00E74278"/>
    <w:rsid w:val="00E745C4"/>
    <w:rsid w:val="00E74B88"/>
    <w:rsid w:val="00E75C89"/>
    <w:rsid w:val="00E7619E"/>
    <w:rsid w:val="00E76497"/>
    <w:rsid w:val="00E7650B"/>
    <w:rsid w:val="00E80654"/>
    <w:rsid w:val="00E83CF5"/>
    <w:rsid w:val="00E8420D"/>
    <w:rsid w:val="00E85625"/>
    <w:rsid w:val="00E869A8"/>
    <w:rsid w:val="00E873AD"/>
    <w:rsid w:val="00E87D10"/>
    <w:rsid w:val="00E87FFA"/>
    <w:rsid w:val="00E90652"/>
    <w:rsid w:val="00E90B0D"/>
    <w:rsid w:val="00E91F72"/>
    <w:rsid w:val="00E929D8"/>
    <w:rsid w:val="00E93259"/>
    <w:rsid w:val="00E9423C"/>
    <w:rsid w:val="00E94565"/>
    <w:rsid w:val="00E95EE4"/>
    <w:rsid w:val="00E95EE7"/>
    <w:rsid w:val="00E97725"/>
    <w:rsid w:val="00EA0116"/>
    <w:rsid w:val="00EA1552"/>
    <w:rsid w:val="00EA1BFD"/>
    <w:rsid w:val="00EA3588"/>
    <w:rsid w:val="00EA3C74"/>
    <w:rsid w:val="00EA3E36"/>
    <w:rsid w:val="00EA4511"/>
    <w:rsid w:val="00EA66D1"/>
    <w:rsid w:val="00EA76B9"/>
    <w:rsid w:val="00EB0001"/>
    <w:rsid w:val="00EB180B"/>
    <w:rsid w:val="00EB1A40"/>
    <w:rsid w:val="00EB1AFB"/>
    <w:rsid w:val="00EB1B00"/>
    <w:rsid w:val="00EB1F5C"/>
    <w:rsid w:val="00EB2AAA"/>
    <w:rsid w:val="00EB2B89"/>
    <w:rsid w:val="00EB358E"/>
    <w:rsid w:val="00EB3F27"/>
    <w:rsid w:val="00EB4608"/>
    <w:rsid w:val="00EB4CEE"/>
    <w:rsid w:val="00EB60B4"/>
    <w:rsid w:val="00EB664C"/>
    <w:rsid w:val="00EB684D"/>
    <w:rsid w:val="00EB6DB3"/>
    <w:rsid w:val="00EB7580"/>
    <w:rsid w:val="00EB79D5"/>
    <w:rsid w:val="00EC0420"/>
    <w:rsid w:val="00EC0C21"/>
    <w:rsid w:val="00EC2996"/>
    <w:rsid w:val="00EC3AFE"/>
    <w:rsid w:val="00EC465D"/>
    <w:rsid w:val="00EC4F1D"/>
    <w:rsid w:val="00EC5213"/>
    <w:rsid w:val="00EC5B6B"/>
    <w:rsid w:val="00EC5DBB"/>
    <w:rsid w:val="00EC6293"/>
    <w:rsid w:val="00EC66B2"/>
    <w:rsid w:val="00EC6B99"/>
    <w:rsid w:val="00EC6FC9"/>
    <w:rsid w:val="00EC7AA5"/>
    <w:rsid w:val="00ED111C"/>
    <w:rsid w:val="00ED1616"/>
    <w:rsid w:val="00ED365F"/>
    <w:rsid w:val="00ED3FCE"/>
    <w:rsid w:val="00ED5CD9"/>
    <w:rsid w:val="00ED6F23"/>
    <w:rsid w:val="00EE0E52"/>
    <w:rsid w:val="00EE1BA7"/>
    <w:rsid w:val="00EE1C67"/>
    <w:rsid w:val="00EE2CE0"/>
    <w:rsid w:val="00EE3AF5"/>
    <w:rsid w:val="00EE3DC2"/>
    <w:rsid w:val="00EE75EE"/>
    <w:rsid w:val="00EE7DDE"/>
    <w:rsid w:val="00EF001D"/>
    <w:rsid w:val="00EF09CE"/>
    <w:rsid w:val="00EF123D"/>
    <w:rsid w:val="00EF1D9E"/>
    <w:rsid w:val="00EF2A63"/>
    <w:rsid w:val="00EF3470"/>
    <w:rsid w:val="00EF376D"/>
    <w:rsid w:val="00EF57AF"/>
    <w:rsid w:val="00EF5EF3"/>
    <w:rsid w:val="00EF6265"/>
    <w:rsid w:val="00EF6CB8"/>
    <w:rsid w:val="00EF75C1"/>
    <w:rsid w:val="00EF7E88"/>
    <w:rsid w:val="00F005B6"/>
    <w:rsid w:val="00F0325A"/>
    <w:rsid w:val="00F03291"/>
    <w:rsid w:val="00F04066"/>
    <w:rsid w:val="00F04698"/>
    <w:rsid w:val="00F04D7E"/>
    <w:rsid w:val="00F0623D"/>
    <w:rsid w:val="00F067B5"/>
    <w:rsid w:val="00F0725A"/>
    <w:rsid w:val="00F072F2"/>
    <w:rsid w:val="00F07359"/>
    <w:rsid w:val="00F12631"/>
    <w:rsid w:val="00F13160"/>
    <w:rsid w:val="00F13495"/>
    <w:rsid w:val="00F134E1"/>
    <w:rsid w:val="00F14488"/>
    <w:rsid w:val="00F14617"/>
    <w:rsid w:val="00F149A8"/>
    <w:rsid w:val="00F14EB4"/>
    <w:rsid w:val="00F14FFF"/>
    <w:rsid w:val="00F15370"/>
    <w:rsid w:val="00F155AA"/>
    <w:rsid w:val="00F159DB"/>
    <w:rsid w:val="00F17086"/>
    <w:rsid w:val="00F178F5"/>
    <w:rsid w:val="00F2060D"/>
    <w:rsid w:val="00F20A3A"/>
    <w:rsid w:val="00F220C0"/>
    <w:rsid w:val="00F25B9E"/>
    <w:rsid w:val="00F25FD2"/>
    <w:rsid w:val="00F26D8C"/>
    <w:rsid w:val="00F2713A"/>
    <w:rsid w:val="00F27C0A"/>
    <w:rsid w:val="00F27C73"/>
    <w:rsid w:val="00F306A0"/>
    <w:rsid w:val="00F31E8B"/>
    <w:rsid w:val="00F3380A"/>
    <w:rsid w:val="00F3410E"/>
    <w:rsid w:val="00F3459A"/>
    <w:rsid w:val="00F34E22"/>
    <w:rsid w:val="00F363F6"/>
    <w:rsid w:val="00F365F2"/>
    <w:rsid w:val="00F36E20"/>
    <w:rsid w:val="00F374C4"/>
    <w:rsid w:val="00F42B4E"/>
    <w:rsid w:val="00F4315E"/>
    <w:rsid w:val="00F43A1B"/>
    <w:rsid w:val="00F43DE5"/>
    <w:rsid w:val="00F44317"/>
    <w:rsid w:val="00F4443B"/>
    <w:rsid w:val="00F45A9B"/>
    <w:rsid w:val="00F467AA"/>
    <w:rsid w:val="00F46FE3"/>
    <w:rsid w:val="00F473A3"/>
    <w:rsid w:val="00F47A46"/>
    <w:rsid w:val="00F47B14"/>
    <w:rsid w:val="00F47C01"/>
    <w:rsid w:val="00F5065E"/>
    <w:rsid w:val="00F521B9"/>
    <w:rsid w:val="00F5271A"/>
    <w:rsid w:val="00F52E50"/>
    <w:rsid w:val="00F52E82"/>
    <w:rsid w:val="00F53291"/>
    <w:rsid w:val="00F53E94"/>
    <w:rsid w:val="00F549D1"/>
    <w:rsid w:val="00F54B8B"/>
    <w:rsid w:val="00F54BB1"/>
    <w:rsid w:val="00F54DAC"/>
    <w:rsid w:val="00F556D3"/>
    <w:rsid w:val="00F55812"/>
    <w:rsid w:val="00F559FB"/>
    <w:rsid w:val="00F56ABA"/>
    <w:rsid w:val="00F56CCE"/>
    <w:rsid w:val="00F57F09"/>
    <w:rsid w:val="00F617F5"/>
    <w:rsid w:val="00F6197D"/>
    <w:rsid w:val="00F61CF0"/>
    <w:rsid w:val="00F61E03"/>
    <w:rsid w:val="00F635BF"/>
    <w:rsid w:val="00F63F7C"/>
    <w:rsid w:val="00F64E43"/>
    <w:rsid w:val="00F662A5"/>
    <w:rsid w:val="00F66473"/>
    <w:rsid w:val="00F668D5"/>
    <w:rsid w:val="00F66B37"/>
    <w:rsid w:val="00F67E29"/>
    <w:rsid w:val="00F71113"/>
    <w:rsid w:val="00F72836"/>
    <w:rsid w:val="00F72FB7"/>
    <w:rsid w:val="00F731E5"/>
    <w:rsid w:val="00F73449"/>
    <w:rsid w:val="00F736DE"/>
    <w:rsid w:val="00F74B41"/>
    <w:rsid w:val="00F75491"/>
    <w:rsid w:val="00F75B2D"/>
    <w:rsid w:val="00F760F9"/>
    <w:rsid w:val="00F769F6"/>
    <w:rsid w:val="00F76FE8"/>
    <w:rsid w:val="00F77428"/>
    <w:rsid w:val="00F77B4B"/>
    <w:rsid w:val="00F80218"/>
    <w:rsid w:val="00F8048C"/>
    <w:rsid w:val="00F805AE"/>
    <w:rsid w:val="00F80B5B"/>
    <w:rsid w:val="00F80D1F"/>
    <w:rsid w:val="00F81E74"/>
    <w:rsid w:val="00F82333"/>
    <w:rsid w:val="00F82970"/>
    <w:rsid w:val="00F83719"/>
    <w:rsid w:val="00F85390"/>
    <w:rsid w:val="00F857CD"/>
    <w:rsid w:val="00F85928"/>
    <w:rsid w:val="00F86CEF"/>
    <w:rsid w:val="00F8745D"/>
    <w:rsid w:val="00F90239"/>
    <w:rsid w:val="00F9070A"/>
    <w:rsid w:val="00F90AA9"/>
    <w:rsid w:val="00F91142"/>
    <w:rsid w:val="00F91171"/>
    <w:rsid w:val="00F919C3"/>
    <w:rsid w:val="00F9415B"/>
    <w:rsid w:val="00F944F5"/>
    <w:rsid w:val="00F97ADB"/>
    <w:rsid w:val="00FA0CBA"/>
    <w:rsid w:val="00FA1C76"/>
    <w:rsid w:val="00FA2846"/>
    <w:rsid w:val="00FA28F6"/>
    <w:rsid w:val="00FA2ADD"/>
    <w:rsid w:val="00FA3EDA"/>
    <w:rsid w:val="00FA4205"/>
    <w:rsid w:val="00FA485E"/>
    <w:rsid w:val="00FA4F70"/>
    <w:rsid w:val="00FA51FF"/>
    <w:rsid w:val="00FA6575"/>
    <w:rsid w:val="00FA6652"/>
    <w:rsid w:val="00FA6FF0"/>
    <w:rsid w:val="00FA77A2"/>
    <w:rsid w:val="00FB0500"/>
    <w:rsid w:val="00FB1052"/>
    <w:rsid w:val="00FB18DE"/>
    <w:rsid w:val="00FB2222"/>
    <w:rsid w:val="00FB282D"/>
    <w:rsid w:val="00FB56DD"/>
    <w:rsid w:val="00FB59EA"/>
    <w:rsid w:val="00FB69BD"/>
    <w:rsid w:val="00FB6D46"/>
    <w:rsid w:val="00FB7895"/>
    <w:rsid w:val="00FC08D9"/>
    <w:rsid w:val="00FC3186"/>
    <w:rsid w:val="00FC5A93"/>
    <w:rsid w:val="00FC5EFF"/>
    <w:rsid w:val="00FC64E2"/>
    <w:rsid w:val="00FC691A"/>
    <w:rsid w:val="00FC76A8"/>
    <w:rsid w:val="00FC7ECC"/>
    <w:rsid w:val="00FC7F3E"/>
    <w:rsid w:val="00FD0AE2"/>
    <w:rsid w:val="00FD2518"/>
    <w:rsid w:val="00FD28A2"/>
    <w:rsid w:val="00FD2FC3"/>
    <w:rsid w:val="00FD349B"/>
    <w:rsid w:val="00FD45AB"/>
    <w:rsid w:val="00FD53BA"/>
    <w:rsid w:val="00FD5C3F"/>
    <w:rsid w:val="00FD7ABE"/>
    <w:rsid w:val="00FE0744"/>
    <w:rsid w:val="00FE1A68"/>
    <w:rsid w:val="00FE203B"/>
    <w:rsid w:val="00FE25C4"/>
    <w:rsid w:val="00FE33D9"/>
    <w:rsid w:val="00FE3816"/>
    <w:rsid w:val="00FE3965"/>
    <w:rsid w:val="00FE39EE"/>
    <w:rsid w:val="00FE3B71"/>
    <w:rsid w:val="00FE3F1F"/>
    <w:rsid w:val="00FE3FC4"/>
    <w:rsid w:val="00FE5F81"/>
    <w:rsid w:val="00FE60ED"/>
    <w:rsid w:val="00FE6258"/>
    <w:rsid w:val="00FE6F1F"/>
    <w:rsid w:val="00FE7AC4"/>
    <w:rsid w:val="00FF1BB3"/>
    <w:rsid w:val="00FF2284"/>
    <w:rsid w:val="00FF31C4"/>
    <w:rsid w:val="00FF31DE"/>
    <w:rsid w:val="00FF4827"/>
    <w:rsid w:val="00FF4A0C"/>
    <w:rsid w:val="00FF59C4"/>
    <w:rsid w:val="00FF6045"/>
    <w:rsid w:val="00FF631F"/>
    <w:rsid w:val="00FF6F86"/>
    <w:rsid w:val="00FF727E"/>
    <w:rsid w:val="00FF7376"/>
    <w:rsid w:val="0100A4C6"/>
    <w:rsid w:val="019D7573"/>
    <w:rsid w:val="01CA2B6E"/>
    <w:rsid w:val="01FD080F"/>
    <w:rsid w:val="02074742"/>
    <w:rsid w:val="0247A5DA"/>
    <w:rsid w:val="02E3921F"/>
    <w:rsid w:val="033230FE"/>
    <w:rsid w:val="033B0CEC"/>
    <w:rsid w:val="03A79518"/>
    <w:rsid w:val="03B506CE"/>
    <w:rsid w:val="03B85918"/>
    <w:rsid w:val="03DC1B0E"/>
    <w:rsid w:val="0421AC2A"/>
    <w:rsid w:val="0445B7C3"/>
    <w:rsid w:val="0445DA7A"/>
    <w:rsid w:val="0468F756"/>
    <w:rsid w:val="047C042D"/>
    <w:rsid w:val="04844866"/>
    <w:rsid w:val="04AE2DEB"/>
    <w:rsid w:val="04CD286F"/>
    <w:rsid w:val="04FDDAAD"/>
    <w:rsid w:val="053C883F"/>
    <w:rsid w:val="0546E744"/>
    <w:rsid w:val="060771F8"/>
    <w:rsid w:val="0629E854"/>
    <w:rsid w:val="062E728F"/>
    <w:rsid w:val="063438BD"/>
    <w:rsid w:val="065B373B"/>
    <w:rsid w:val="065C9402"/>
    <w:rsid w:val="067DD07E"/>
    <w:rsid w:val="069AB3DC"/>
    <w:rsid w:val="06B3250F"/>
    <w:rsid w:val="070AB35C"/>
    <w:rsid w:val="0738824C"/>
    <w:rsid w:val="074C4F6F"/>
    <w:rsid w:val="07D8A7C8"/>
    <w:rsid w:val="07E305BC"/>
    <w:rsid w:val="0820AF65"/>
    <w:rsid w:val="082B9BA3"/>
    <w:rsid w:val="0866F259"/>
    <w:rsid w:val="0881B9BF"/>
    <w:rsid w:val="08A839FA"/>
    <w:rsid w:val="08EF612A"/>
    <w:rsid w:val="0920E715"/>
    <w:rsid w:val="0943E1D5"/>
    <w:rsid w:val="098D77FF"/>
    <w:rsid w:val="099FE60D"/>
    <w:rsid w:val="09B65367"/>
    <w:rsid w:val="09BB9596"/>
    <w:rsid w:val="0A027164"/>
    <w:rsid w:val="0A07E7C9"/>
    <w:rsid w:val="0A284B21"/>
    <w:rsid w:val="0AA40EB2"/>
    <w:rsid w:val="0AC1B9EF"/>
    <w:rsid w:val="0B4F6F0E"/>
    <w:rsid w:val="0B8CB716"/>
    <w:rsid w:val="0BD94906"/>
    <w:rsid w:val="0BDB62BF"/>
    <w:rsid w:val="0BF16871"/>
    <w:rsid w:val="0C2641EB"/>
    <w:rsid w:val="0C79A844"/>
    <w:rsid w:val="0CF02A9D"/>
    <w:rsid w:val="0DA7DB98"/>
    <w:rsid w:val="0DC773C6"/>
    <w:rsid w:val="0DCC5FF3"/>
    <w:rsid w:val="0DEF5AA0"/>
    <w:rsid w:val="0E38977F"/>
    <w:rsid w:val="0E56422A"/>
    <w:rsid w:val="0E5B182F"/>
    <w:rsid w:val="0EB12946"/>
    <w:rsid w:val="0EC06E95"/>
    <w:rsid w:val="0F3BFB80"/>
    <w:rsid w:val="0F4C5899"/>
    <w:rsid w:val="0F58450C"/>
    <w:rsid w:val="0F68DCDC"/>
    <w:rsid w:val="0F9110A3"/>
    <w:rsid w:val="0FD12537"/>
    <w:rsid w:val="0FDAB5C5"/>
    <w:rsid w:val="10075EE8"/>
    <w:rsid w:val="100A14A8"/>
    <w:rsid w:val="10199730"/>
    <w:rsid w:val="10752F14"/>
    <w:rsid w:val="117935E0"/>
    <w:rsid w:val="11A6CA87"/>
    <w:rsid w:val="121C1FB2"/>
    <w:rsid w:val="12200B1C"/>
    <w:rsid w:val="1246FDA8"/>
    <w:rsid w:val="1267C825"/>
    <w:rsid w:val="127E6473"/>
    <w:rsid w:val="129EEB76"/>
    <w:rsid w:val="12C6C31E"/>
    <w:rsid w:val="12D00D4A"/>
    <w:rsid w:val="12E183FA"/>
    <w:rsid w:val="134312E5"/>
    <w:rsid w:val="135C8987"/>
    <w:rsid w:val="1387ABB9"/>
    <w:rsid w:val="13C283EE"/>
    <w:rsid w:val="13C2D37B"/>
    <w:rsid w:val="13DC2D59"/>
    <w:rsid w:val="1410E098"/>
    <w:rsid w:val="1437E5D8"/>
    <w:rsid w:val="14C90AC8"/>
    <w:rsid w:val="14F82F60"/>
    <w:rsid w:val="1539F826"/>
    <w:rsid w:val="15479539"/>
    <w:rsid w:val="154D6BA0"/>
    <w:rsid w:val="155227AD"/>
    <w:rsid w:val="1559E351"/>
    <w:rsid w:val="159080C5"/>
    <w:rsid w:val="15EE82F0"/>
    <w:rsid w:val="166519BF"/>
    <w:rsid w:val="16AC0032"/>
    <w:rsid w:val="1778EBD3"/>
    <w:rsid w:val="178BA8A7"/>
    <w:rsid w:val="178E3AF1"/>
    <w:rsid w:val="17A5F07B"/>
    <w:rsid w:val="17BFA6DA"/>
    <w:rsid w:val="17E049BE"/>
    <w:rsid w:val="18084657"/>
    <w:rsid w:val="1810DAB7"/>
    <w:rsid w:val="1814D4FE"/>
    <w:rsid w:val="183A4721"/>
    <w:rsid w:val="18EC598A"/>
    <w:rsid w:val="19AB4119"/>
    <w:rsid w:val="1A1DA668"/>
    <w:rsid w:val="1A2D87FC"/>
    <w:rsid w:val="1A725F3C"/>
    <w:rsid w:val="1AA1E0B6"/>
    <w:rsid w:val="1AA27A1F"/>
    <w:rsid w:val="1AC37056"/>
    <w:rsid w:val="1BCA5852"/>
    <w:rsid w:val="1C1A36C9"/>
    <w:rsid w:val="1C6BC556"/>
    <w:rsid w:val="1C716CF9"/>
    <w:rsid w:val="1CB34EE9"/>
    <w:rsid w:val="1D0F8ECA"/>
    <w:rsid w:val="1D1025D3"/>
    <w:rsid w:val="1D44894C"/>
    <w:rsid w:val="1DC9E70D"/>
    <w:rsid w:val="1DE6AC75"/>
    <w:rsid w:val="1DFF26B3"/>
    <w:rsid w:val="1E00A7C6"/>
    <w:rsid w:val="1E150214"/>
    <w:rsid w:val="1E7C1DB8"/>
    <w:rsid w:val="1EB1D369"/>
    <w:rsid w:val="1F0E57A9"/>
    <w:rsid w:val="1F427E9C"/>
    <w:rsid w:val="1FBD722E"/>
    <w:rsid w:val="1FD177AF"/>
    <w:rsid w:val="207503BA"/>
    <w:rsid w:val="209A27F7"/>
    <w:rsid w:val="20B5E97A"/>
    <w:rsid w:val="20C4C8B6"/>
    <w:rsid w:val="20CAE27D"/>
    <w:rsid w:val="20DE353C"/>
    <w:rsid w:val="211CBD8F"/>
    <w:rsid w:val="21484533"/>
    <w:rsid w:val="216B5D35"/>
    <w:rsid w:val="21798CC9"/>
    <w:rsid w:val="219247F9"/>
    <w:rsid w:val="2195DC20"/>
    <w:rsid w:val="22039FF6"/>
    <w:rsid w:val="220794D1"/>
    <w:rsid w:val="220A20A9"/>
    <w:rsid w:val="22112AB9"/>
    <w:rsid w:val="2212D945"/>
    <w:rsid w:val="223055B6"/>
    <w:rsid w:val="22373DFA"/>
    <w:rsid w:val="22545A59"/>
    <w:rsid w:val="225CE526"/>
    <w:rsid w:val="2265A107"/>
    <w:rsid w:val="229F76D7"/>
    <w:rsid w:val="22B81027"/>
    <w:rsid w:val="2358BA66"/>
    <w:rsid w:val="238AF4B3"/>
    <w:rsid w:val="23921D29"/>
    <w:rsid w:val="23A89103"/>
    <w:rsid w:val="23E7E1AE"/>
    <w:rsid w:val="23FC306D"/>
    <w:rsid w:val="2471C538"/>
    <w:rsid w:val="2482DD22"/>
    <w:rsid w:val="248F334C"/>
    <w:rsid w:val="24A7EE3D"/>
    <w:rsid w:val="24AC4BB6"/>
    <w:rsid w:val="250B7D11"/>
    <w:rsid w:val="250DDECF"/>
    <w:rsid w:val="251B6F30"/>
    <w:rsid w:val="257C157E"/>
    <w:rsid w:val="2599700D"/>
    <w:rsid w:val="25B7536E"/>
    <w:rsid w:val="261F5C92"/>
    <w:rsid w:val="263254D8"/>
    <w:rsid w:val="26668280"/>
    <w:rsid w:val="27142476"/>
    <w:rsid w:val="271A66D4"/>
    <w:rsid w:val="273A0F7D"/>
    <w:rsid w:val="2742A270"/>
    <w:rsid w:val="2747EB16"/>
    <w:rsid w:val="27522C8D"/>
    <w:rsid w:val="27670792"/>
    <w:rsid w:val="277A8694"/>
    <w:rsid w:val="2784D08B"/>
    <w:rsid w:val="27C35AC6"/>
    <w:rsid w:val="27C74AEB"/>
    <w:rsid w:val="27D7557F"/>
    <w:rsid w:val="287D4E82"/>
    <w:rsid w:val="287D6300"/>
    <w:rsid w:val="28D3904B"/>
    <w:rsid w:val="28DAD8C3"/>
    <w:rsid w:val="28F90148"/>
    <w:rsid w:val="2917E5A8"/>
    <w:rsid w:val="292D88F0"/>
    <w:rsid w:val="29A0166E"/>
    <w:rsid w:val="29A84C57"/>
    <w:rsid w:val="2A1A31BC"/>
    <w:rsid w:val="2A38597E"/>
    <w:rsid w:val="2AD3D1B8"/>
    <w:rsid w:val="2AF1563B"/>
    <w:rsid w:val="2B0194B1"/>
    <w:rsid w:val="2B18740A"/>
    <w:rsid w:val="2C5519B8"/>
    <w:rsid w:val="2C5D64EA"/>
    <w:rsid w:val="2C798D52"/>
    <w:rsid w:val="2CFA7B66"/>
    <w:rsid w:val="2D00457C"/>
    <w:rsid w:val="2D786342"/>
    <w:rsid w:val="2DAAEE6B"/>
    <w:rsid w:val="2DADF679"/>
    <w:rsid w:val="2E0899C8"/>
    <w:rsid w:val="2E288825"/>
    <w:rsid w:val="2E60EED3"/>
    <w:rsid w:val="2E6211EC"/>
    <w:rsid w:val="2EAAAE3F"/>
    <w:rsid w:val="2EADE53E"/>
    <w:rsid w:val="2ED48DF5"/>
    <w:rsid w:val="2EFEF4DE"/>
    <w:rsid w:val="2F23990B"/>
    <w:rsid w:val="2F36B974"/>
    <w:rsid w:val="2F8CCAD2"/>
    <w:rsid w:val="2FC50C57"/>
    <w:rsid w:val="2FEB80FE"/>
    <w:rsid w:val="30AD9210"/>
    <w:rsid w:val="30C3001A"/>
    <w:rsid w:val="30D2CA18"/>
    <w:rsid w:val="30D6C792"/>
    <w:rsid w:val="310C72E1"/>
    <w:rsid w:val="311E2A2D"/>
    <w:rsid w:val="31B21762"/>
    <w:rsid w:val="31D5073E"/>
    <w:rsid w:val="320AD38E"/>
    <w:rsid w:val="3216FCD3"/>
    <w:rsid w:val="322E4E71"/>
    <w:rsid w:val="323CF796"/>
    <w:rsid w:val="326991D7"/>
    <w:rsid w:val="32ADFD7B"/>
    <w:rsid w:val="32AF1133"/>
    <w:rsid w:val="32D47D9D"/>
    <w:rsid w:val="32F9402C"/>
    <w:rsid w:val="33384EF7"/>
    <w:rsid w:val="338C99F1"/>
    <w:rsid w:val="33A48292"/>
    <w:rsid w:val="33DF01F7"/>
    <w:rsid w:val="33F72B1D"/>
    <w:rsid w:val="342B8FAE"/>
    <w:rsid w:val="3495C0C8"/>
    <w:rsid w:val="34CDA41A"/>
    <w:rsid w:val="34D79483"/>
    <w:rsid w:val="34EDF925"/>
    <w:rsid w:val="3524FAB3"/>
    <w:rsid w:val="352FA06E"/>
    <w:rsid w:val="353E9B0E"/>
    <w:rsid w:val="35FE52BC"/>
    <w:rsid w:val="36C4F6DD"/>
    <w:rsid w:val="36F1D9E7"/>
    <w:rsid w:val="37209851"/>
    <w:rsid w:val="37329F5E"/>
    <w:rsid w:val="3780E2BF"/>
    <w:rsid w:val="37E1080B"/>
    <w:rsid w:val="381A2EB5"/>
    <w:rsid w:val="38A582F3"/>
    <w:rsid w:val="38A8BE3D"/>
    <w:rsid w:val="39100BF5"/>
    <w:rsid w:val="391DA486"/>
    <w:rsid w:val="3933A3C3"/>
    <w:rsid w:val="39871489"/>
    <w:rsid w:val="3A17ABEB"/>
    <w:rsid w:val="3A9DD36B"/>
    <w:rsid w:val="3AC01C08"/>
    <w:rsid w:val="3AC89B85"/>
    <w:rsid w:val="3ACF256A"/>
    <w:rsid w:val="3B177FA5"/>
    <w:rsid w:val="3B33479C"/>
    <w:rsid w:val="3B50B1C9"/>
    <w:rsid w:val="3B9A1425"/>
    <w:rsid w:val="3BA8CF02"/>
    <w:rsid w:val="3BB4A0BD"/>
    <w:rsid w:val="3BC7E88C"/>
    <w:rsid w:val="3BCF56E2"/>
    <w:rsid w:val="3BEFCD8C"/>
    <w:rsid w:val="3C1CB8F8"/>
    <w:rsid w:val="3C3A6C0A"/>
    <w:rsid w:val="3C44E685"/>
    <w:rsid w:val="3CA8D923"/>
    <w:rsid w:val="3CA9B63F"/>
    <w:rsid w:val="3CFD1FA9"/>
    <w:rsid w:val="3D188180"/>
    <w:rsid w:val="3D1A49DB"/>
    <w:rsid w:val="3D46B837"/>
    <w:rsid w:val="3D49AFDC"/>
    <w:rsid w:val="3D75B549"/>
    <w:rsid w:val="3D92D049"/>
    <w:rsid w:val="3DFFF6E7"/>
    <w:rsid w:val="3E293067"/>
    <w:rsid w:val="3E350720"/>
    <w:rsid w:val="3E3B914C"/>
    <w:rsid w:val="3E5B7262"/>
    <w:rsid w:val="3E668B4F"/>
    <w:rsid w:val="3E7EEDFB"/>
    <w:rsid w:val="3ECAB5E2"/>
    <w:rsid w:val="3EEF09CE"/>
    <w:rsid w:val="3F0BC22E"/>
    <w:rsid w:val="3F25122A"/>
    <w:rsid w:val="3F367DBD"/>
    <w:rsid w:val="3F40DE86"/>
    <w:rsid w:val="3F583B4E"/>
    <w:rsid w:val="3F962431"/>
    <w:rsid w:val="3FE1D439"/>
    <w:rsid w:val="40160691"/>
    <w:rsid w:val="40697142"/>
    <w:rsid w:val="40B19D54"/>
    <w:rsid w:val="40B8790D"/>
    <w:rsid w:val="40C864F3"/>
    <w:rsid w:val="40D13F0B"/>
    <w:rsid w:val="411AB76C"/>
    <w:rsid w:val="4129CC92"/>
    <w:rsid w:val="41490B39"/>
    <w:rsid w:val="41492437"/>
    <w:rsid w:val="417D00F8"/>
    <w:rsid w:val="418A110C"/>
    <w:rsid w:val="41F0E82F"/>
    <w:rsid w:val="42C4DCBF"/>
    <w:rsid w:val="42CBC8BF"/>
    <w:rsid w:val="432F533B"/>
    <w:rsid w:val="438750D2"/>
    <w:rsid w:val="43E481B4"/>
    <w:rsid w:val="43FC3EC3"/>
    <w:rsid w:val="44503908"/>
    <w:rsid w:val="44778576"/>
    <w:rsid w:val="450995A3"/>
    <w:rsid w:val="450CB008"/>
    <w:rsid w:val="453D2D44"/>
    <w:rsid w:val="4554B58F"/>
    <w:rsid w:val="4573ABF5"/>
    <w:rsid w:val="45827FED"/>
    <w:rsid w:val="45C82743"/>
    <w:rsid w:val="45DB9FD3"/>
    <w:rsid w:val="45DBFD8E"/>
    <w:rsid w:val="45DF846A"/>
    <w:rsid w:val="4623B0A6"/>
    <w:rsid w:val="4635E02E"/>
    <w:rsid w:val="463C5363"/>
    <w:rsid w:val="46625D62"/>
    <w:rsid w:val="466721C3"/>
    <w:rsid w:val="466A408C"/>
    <w:rsid w:val="46CFE00C"/>
    <w:rsid w:val="470FB26C"/>
    <w:rsid w:val="47396169"/>
    <w:rsid w:val="474E749E"/>
    <w:rsid w:val="47B77905"/>
    <w:rsid w:val="47EE7B7A"/>
    <w:rsid w:val="48337342"/>
    <w:rsid w:val="4856BDFA"/>
    <w:rsid w:val="48D05788"/>
    <w:rsid w:val="48E481A6"/>
    <w:rsid w:val="490208E0"/>
    <w:rsid w:val="4924A06B"/>
    <w:rsid w:val="49B6F65F"/>
    <w:rsid w:val="49DDEB4F"/>
    <w:rsid w:val="49EB5E0B"/>
    <w:rsid w:val="49FB7A53"/>
    <w:rsid w:val="4A5ED30A"/>
    <w:rsid w:val="4AA7EB4C"/>
    <w:rsid w:val="4AADAF69"/>
    <w:rsid w:val="4AC2C33C"/>
    <w:rsid w:val="4B013E69"/>
    <w:rsid w:val="4BB0C1A1"/>
    <w:rsid w:val="4BE5926D"/>
    <w:rsid w:val="4BF2B4A9"/>
    <w:rsid w:val="4C32022C"/>
    <w:rsid w:val="4C8A8D41"/>
    <w:rsid w:val="4CC2A451"/>
    <w:rsid w:val="4D06F577"/>
    <w:rsid w:val="4D0C8CF1"/>
    <w:rsid w:val="4D1018E7"/>
    <w:rsid w:val="4DDF7EFC"/>
    <w:rsid w:val="4DEDB1AE"/>
    <w:rsid w:val="4E2528A1"/>
    <w:rsid w:val="4E3936AF"/>
    <w:rsid w:val="4E67AD41"/>
    <w:rsid w:val="4EFBC8F4"/>
    <w:rsid w:val="4F427272"/>
    <w:rsid w:val="4F86350D"/>
    <w:rsid w:val="4FB8C810"/>
    <w:rsid w:val="502E917C"/>
    <w:rsid w:val="506F8EA5"/>
    <w:rsid w:val="506FBE32"/>
    <w:rsid w:val="5094BC71"/>
    <w:rsid w:val="50A9AFEF"/>
    <w:rsid w:val="50E1E18D"/>
    <w:rsid w:val="51610CDB"/>
    <w:rsid w:val="516562CA"/>
    <w:rsid w:val="51B3C441"/>
    <w:rsid w:val="51E3D0D9"/>
    <w:rsid w:val="525CC470"/>
    <w:rsid w:val="52798C85"/>
    <w:rsid w:val="5290291C"/>
    <w:rsid w:val="52950A94"/>
    <w:rsid w:val="52C3A535"/>
    <w:rsid w:val="52D745AA"/>
    <w:rsid w:val="52DA42A5"/>
    <w:rsid w:val="5353A154"/>
    <w:rsid w:val="535FFBD4"/>
    <w:rsid w:val="53688B2F"/>
    <w:rsid w:val="53908A53"/>
    <w:rsid w:val="53B546B3"/>
    <w:rsid w:val="53C1BD1F"/>
    <w:rsid w:val="5410698A"/>
    <w:rsid w:val="54136E36"/>
    <w:rsid w:val="54370580"/>
    <w:rsid w:val="54517ECD"/>
    <w:rsid w:val="54B9850D"/>
    <w:rsid w:val="553C7A24"/>
    <w:rsid w:val="557A2E1E"/>
    <w:rsid w:val="55F6ED4A"/>
    <w:rsid w:val="56804AFD"/>
    <w:rsid w:val="56AEBC18"/>
    <w:rsid w:val="56AFD53B"/>
    <w:rsid w:val="56F77011"/>
    <w:rsid w:val="5705CD73"/>
    <w:rsid w:val="5776A708"/>
    <w:rsid w:val="578EB6FB"/>
    <w:rsid w:val="57B25962"/>
    <w:rsid w:val="5881340C"/>
    <w:rsid w:val="58F6AC60"/>
    <w:rsid w:val="58FF000F"/>
    <w:rsid w:val="58FF894B"/>
    <w:rsid w:val="59B9F1A4"/>
    <w:rsid w:val="59D447AD"/>
    <w:rsid w:val="5A426381"/>
    <w:rsid w:val="5A811086"/>
    <w:rsid w:val="5A91BAF8"/>
    <w:rsid w:val="5AD854E8"/>
    <w:rsid w:val="5AFFDDD8"/>
    <w:rsid w:val="5B386B46"/>
    <w:rsid w:val="5B3A1DED"/>
    <w:rsid w:val="5B50658A"/>
    <w:rsid w:val="5B8970A4"/>
    <w:rsid w:val="5BC6C066"/>
    <w:rsid w:val="5C33855D"/>
    <w:rsid w:val="5C4ECB2D"/>
    <w:rsid w:val="5C63E831"/>
    <w:rsid w:val="5C81D94F"/>
    <w:rsid w:val="5CF90E3C"/>
    <w:rsid w:val="5D1E805C"/>
    <w:rsid w:val="5D2F7AC2"/>
    <w:rsid w:val="5D4352D7"/>
    <w:rsid w:val="5D5683DF"/>
    <w:rsid w:val="5D5FB824"/>
    <w:rsid w:val="5D8702DE"/>
    <w:rsid w:val="5DF4AFCE"/>
    <w:rsid w:val="5DF7A8E9"/>
    <w:rsid w:val="5E91678E"/>
    <w:rsid w:val="5ED52C93"/>
    <w:rsid w:val="5F572BC0"/>
    <w:rsid w:val="5FCDA01F"/>
    <w:rsid w:val="5FEB54B0"/>
    <w:rsid w:val="60B0741F"/>
    <w:rsid w:val="60BCF1EE"/>
    <w:rsid w:val="60F11EB2"/>
    <w:rsid w:val="60FD037F"/>
    <w:rsid w:val="610B1E9A"/>
    <w:rsid w:val="61A63F68"/>
    <w:rsid w:val="61F7AAB4"/>
    <w:rsid w:val="62069B49"/>
    <w:rsid w:val="621DEF15"/>
    <w:rsid w:val="622EBBBF"/>
    <w:rsid w:val="6231F75E"/>
    <w:rsid w:val="627A2805"/>
    <w:rsid w:val="62FA938D"/>
    <w:rsid w:val="62FEDD16"/>
    <w:rsid w:val="631DC8FE"/>
    <w:rsid w:val="632C5B1F"/>
    <w:rsid w:val="632E4333"/>
    <w:rsid w:val="634532C3"/>
    <w:rsid w:val="636AC897"/>
    <w:rsid w:val="6411A639"/>
    <w:rsid w:val="64387459"/>
    <w:rsid w:val="645D8F19"/>
    <w:rsid w:val="654A0EFA"/>
    <w:rsid w:val="6594F168"/>
    <w:rsid w:val="65CCCAA7"/>
    <w:rsid w:val="65F66507"/>
    <w:rsid w:val="66067AEE"/>
    <w:rsid w:val="660A184B"/>
    <w:rsid w:val="661FC577"/>
    <w:rsid w:val="66273DAB"/>
    <w:rsid w:val="66791481"/>
    <w:rsid w:val="66833235"/>
    <w:rsid w:val="66D30934"/>
    <w:rsid w:val="67CD73D1"/>
    <w:rsid w:val="6845CC82"/>
    <w:rsid w:val="686148A3"/>
    <w:rsid w:val="6895C702"/>
    <w:rsid w:val="68AB8F3D"/>
    <w:rsid w:val="68C2ACAE"/>
    <w:rsid w:val="68D165AF"/>
    <w:rsid w:val="68E8E129"/>
    <w:rsid w:val="68F0BDA4"/>
    <w:rsid w:val="6908CA01"/>
    <w:rsid w:val="69180A9F"/>
    <w:rsid w:val="693CAFC1"/>
    <w:rsid w:val="69461177"/>
    <w:rsid w:val="6946DCA8"/>
    <w:rsid w:val="694BCB54"/>
    <w:rsid w:val="69916462"/>
    <w:rsid w:val="69B78FA5"/>
    <w:rsid w:val="69C2348F"/>
    <w:rsid w:val="6A11CED0"/>
    <w:rsid w:val="6AE208AC"/>
    <w:rsid w:val="6B313E13"/>
    <w:rsid w:val="6B5D639D"/>
    <w:rsid w:val="6B88D931"/>
    <w:rsid w:val="6BC268BB"/>
    <w:rsid w:val="6BFD0AEB"/>
    <w:rsid w:val="6C3E3D7C"/>
    <w:rsid w:val="6D7096BD"/>
    <w:rsid w:val="6DDE6A9E"/>
    <w:rsid w:val="6E1BCE9D"/>
    <w:rsid w:val="6E26724C"/>
    <w:rsid w:val="6E464A93"/>
    <w:rsid w:val="6E9B364F"/>
    <w:rsid w:val="6EAC3212"/>
    <w:rsid w:val="6EDDDAE8"/>
    <w:rsid w:val="6FE12019"/>
    <w:rsid w:val="7000796D"/>
    <w:rsid w:val="704EE3AA"/>
    <w:rsid w:val="70C31E1D"/>
    <w:rsid w:val="711F6EAD"/>
    <w:rsid w:val="7150F36D"/>
    <w:rsid w:val="715236C6"/>
    <w:rsid w:val="7173C1E1"/>
    <w:rsid w:val="71BB7B0E"/>
    <w:rsid w:val="72115C9B"/>
    <w:rsid w:val="72371771"/>
    <w:rsid w:val="7267A4A2"/>
    <w:rsid w:val="72A9F921"/>
    <w:rsid w:val="72D17A7A"/>
    <w:rsid w:val="730B7C68"/>
    <w:rsid w:val="730D2D8C"/>
    <w:rsid w:val="73335D49"/>
    <w:rsid w:val="733824E2"/>
    <w:rsid w:val="73569C78"/>
    <w:rsid w:val="7385A9E3"/>
    <w:rsid w:val="73B92BF2"/>
    <w:rsid w:val="73B966B8"/>
    <w:rsid w:val="73CA4F64"/>
    <w:rsid w:val="73CB83E8"/>
    <w:rsid w:val="73D516E0"/>
    <w:rsid w:val="73EBAFC1"/>
    <w:rsid w:val="73EDF00C"/>
    <w:rsid w:val="740C7AD9"/>
    <w:rsid w:val="74522D7B"/>
    <w:rsid w:val="74E24E24"/>
    <w:rsid w:val="74F24BA5"/>
    <w:rsid w:val="74FEC2C9"/>
    <w:rsid w:val="7515C07F"/>
    <w:rsid w:val="75175A5A"/>
    <w:rsid w:val="752C2EA6"/>
    <w:rsid w:val="7577CCCC"/>
    <w:rsid w:val="75A52361"/>
    <w:rsid w:val="75C294EF"/>
    <w:rsid w:val="75C4F291"/>
    <w:rsid w:val="76024C01"/>
    <w:rsid w:val="760E68A2"/>
    <w:rsid w:val="76551D47"/>
    <w:rsid w:val="766A87C9"/>
    <w:rsid w:val="76ED405A"/>
    <w:rsid w:val="772CD357"/>
    <w:rsid w:val="7752CC55"/>
    <w:rsid w:val="7774DC8E"/>
    <w:rsid w:val="77E32BBE"/>
    <w:rsid w:val="77FA8395"/>
    <w:rsid w:val="78098E1C"/>
    <w:rsid w:val="7816432B"/>
    <w:rsid w:val="782DF4DD"/>
    <w:rsid w:val="78422241"/>
    <w:rsid w:val="7875E805"/>
    <w:rsid w:val="78DD6917"/>
    <w:rsid w:val="796F80C9"/>
    <w:rsid w:val="79907D0D"/>
    <w:rsid w:val="79DEC173"/>
    <w:rsid w:val="7A003AA0"/>
    <w:rsid w:val="7A0A4DC8"/>
    <w:rsid w:val="7A2554AB"/>
    <w:rsid w:val="7A3DC414"/>
    <w:rsid w:val="7A46A9F9"/>
    <w:rsid w:val="7AB16177"/>
    <w:rsid w:val="7AB2339E"/>
    <w:rsid w:val="7AB906B5"/>
    <w:rsid w:val="7ADB1092"/>
    <w:rsid w:val="7B0B5558"/>
    <w:rsid w:val="7B133914"/>
    <w:rsid w:val="7B224123"/>
    <w:rsid w:val="7B271E30"/>
    <w:rsid w:val="7B2C7269"/>
    <w:rsid w:val="7B6EC1ED"/>
    <w:rsid w:val="7B7B55D2"/>
    <w:rsid w:val="7C121446"/>
    <w:rsid w:val="7C2E9C76"/>
    <w:rsid w:val="7C7DCFB4"/>
    <w:rsid w:val="7C80BD64"/>
    <w:rsid w:val="7C8E533D"/>
    <w:rsid w:val="7CD54ED1"/>
    <w:rsid w:val="7CFE6B50"/>
    <w:rsid w:val="7D43C27C"/>
    <w:rsid w:val="7D75258A"/>
    <w:rsid w:val="7D799128"/>
    <w:rsid w:val="7D92BF02"/>
    <w:rsid w:val="7DA260A3"/>
    <w:rsid w:val="7E0A5075"/>
    <w:rsid w:val="7E559943"/>
    <w:rsid w:val="7E633FD3"/>
    <w:rsid w:val="7E6634D6"/>
    <w:rsid w:val="7E7474F3"/>
    <w:rsid w:val="7E84E281"/>
    <w:rsid w:val="7EAF9D25"/>
    <w:rsid w:val="7EF68BFA"/>
    <w:rsid w:val="7F04D0AC"/>
    <w:rsid w:val="7F378536"/>
    <w:rsid w:val="7F59091E"/>
    <w:rsid w:val="7F5C0894"/>
    <w:rsid w:val="7F7714A1"/>
    <w:rsid w:val="7FBE0391"/>
    <w:rsid w:val="7FE5CCB0"/>
    <w:rsid w:val="7FF3AE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EBABF"/>
  <w15:docId w15:val="{6446A19D-62EF-48C0-869D-C55FB9AB4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F96"/>
  </w:style>
  <w:style w:type="paragraph" w:styleId="Heading1">
    <w:name w:val="heading 1"/>
    <w:basedOn w:val="Normal"/>
    <w:next w:val="Normal"/>
    <w:link w:val="Heading1Char"/>
    <w:uiPriority w:val="9"/>
    <w:qFormat/>
    <w:rsid w:val="00484E1D"/>
    <w:pPr>
      <w:keepNext/>
      <w:keepLines/>
      <w:numPr>
        <w:numId w:val="7"/>
      </w:numPr>
      <w:shd w:val="clear" w:color="auto" w:fill="0F243E" w:themeFill="text2" w:themeFillShade="80"/>
      <w:spacing w:before="480" w:after="0"/>
      <w:outlineLvl w:val="0"/>
    </w:pPr>
    <w:rPr>
      <w:rFonts w:ascii="Arial" w:eastAsiaTheme="majorEastAsia" w:hAnsi="Arial" w:cs="Arial"/>
      <w:b/>
      <w:bCs/>
      <w:color w:val="FFFFFF" w:themeColor="background1"/>
      <w:sz w:val="24"/>
      <w:szCs w:val="24"/>
    </w:rPr>
  </w:style>
  <w:style w:type="paragraph" w:styleId="Heading3">
    <w:name w:val="heading 3"/>
    <w:basedOn w:val="Normal"/>
    <w:next w:val="Normal"/>
    <w:link w:val="Heading3Char"/>
    <w:uiPriority w:val="9"/>
    <w:unhideWhenUsed/>
    <w:qFormat/>
    <w:rsid w:val="003E2AC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40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0F9"/>
    <w:rPr>
      <w:rFonts w:ascii="Tahoma" w:hAnsi="Tahoma" w:cs="Tahoma"/>
      <w:sz w:val="16"/>
      <w:szCs w:val="16"/>
    </w:rPr>
  </w:style>
  <w:style w:type="paragraph" w:styleId="NoSpacing">
    <w:name w:val="No Spacing"/>
    <w:link w:val="NoSpacingChar"/>
    <w:uiPriority w:val="1"/>
    <w:qFormat/>
    <w:rsid w:val="00FE60E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E60ED"/>
    <w:rPr>
      <w:rFonts w:eastAsiaTheme="minorEastAsia"/>
      <w:lang w:eastAsia="ja-JP"/>
    </w:rPr>
  </w:style>
  <w:style w:type="paragraph" w:styleId="Header">
    <w:name w:val="header"/>
    <w:basedOn w:val="Normal"/>
    <w:link w:val="HeaderChar"/>
    <w:uiPriority w:val="99"/>
    <w:unhideWhenUsed/>
    <w:rsid w:val="001500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0BD"/>
  </w:style>
  <w:style w:type="paragraph" w:styleId="Footer">
    <w:name w:val="footer"/>
    <w:basedOn w:val="Normal"/>
    <w:link w:val="FooterChar"/>
    <w:uiPriority w:val="99"/>
    <w:unhideWhenUsed/>
    <w:rsid w:val="001500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0BD"/>
  </w:style>
  <w:style w:type="paragraph" w:customStyle="1" w:styleId="A0E349F008B644AAB6A282E0D042D17E">
    <w:name w:val="A0E349F008B644AAB6A282E0D042D17E"/>
    <w:rsid w:val="001500BD"/>
    <w:rPr>
      <w:rFonts w:eastAsiaTheme="minorEastAsia"/>
      <w:lang w:eastAsia="ja-JP"/>
    </w:rPr>
  </w:style>
  <w:style w:type="paragraph" w:styleId="BlockText">
    <w:name w:val="Block Text"/>
    <w:basedOn w:val="Normal"/>
    <w:rsid w:val="00281ED7"/>
    <w:pPr>
      <w:spacing w:before="120" w:after="120"/>
    </w:pPr>
    <w:rPr>
      <w:rFonts w:ascii="Arial Bold" w:eastAsia="Times New Roman" w:hAnsi="Arial Bold" w:cs="Times New Roman"/>
      <w:b/>
      <w:sz w:val="20"/>
      <w:szCs w:val="20"/>
      <w:lang w:bidi="en-US"/>
    </w:rPr>
  </w:style>
  <w:style w:type="paragraph" w:customStyle="1" w:styleId="Tablebody">
    <w:name w:val="Table_body"/>
    <w:basedOn w:val="BodyText"/>
    <w:rsid w:val="00281ED7"/>
    <w:pPr>
      <w:spacing w:before="120"/>
      <w:jc w:val="both"/>
    </w:pPr>
    <w:rPr>
      <w:rFonts w:ascii="Arial" w:eastAsia="Times New Roman" w:hAnsi="Arial" w:cs="Times New Roman"/>
      <w:iCs/>
      <w:szCs w:val="20"/>
      <w:lang w:bidi="en-US"/>
    </w:rPr>
  </w:style>
  <w:style w:type="paragraph" w:styleId="BodyText">
    <w:name w:val="Body Text"/>
    <w:basedOn w:val="Normal"/>
    <w:link w:val="BodyTextChar"/>
    <w:uiPriority w:val="99"/>
    <w:unhideWhenUsed/>
    <w:rsid w:val="00281ED7"/>
    <w:pPr>
      <w:spacing w:after="120"/>
    </w:pPr>
  </w:style>
  <w:style w:type="character" w:customStyle="1" w:styleId="BodyTextChar">
    <w:name w:val="Body Text Char"/>
    <w:basedOn w:val="DefaultParagraphFont"/>
    <w:link w:val="BodyText"/>
    <w:uiPriority w:val="99"/>
    <w:rsid w:val="00281ED7"/>
  </w:style>
  <w:style w:type="character" w:customStyle="1" w:styleId="Heading1Char">
    <w:name w:val="Heading 1 Char"/>
    <w:basedOn w:val="DefaultParagraphFont"/>
    <w:link w:val="Heading1"/>
    <w:uiPriority w:val="9"/>
    <w:rsid w:val="00484E1D"/>
    <w:rPr>
      <w:rFonts w:ascii="Arial" w:eastAsiaTheme="majorEastAsia" w:hAnsi="Arial" w:cs="Arial"/>
      <w:b/>
      <w:bCs/>
      <w:color w:val="FFFFFF" w:themeColor="background1"/>
      <w:sz w:val="24"/>
      <w:szCs w:val="24"/>
      <w:shd w:val="clear" w:color="auto" w:fill="0F243E" w:themeFill="text2" w:themeFillShade="80"/>
    </w:rPr>
  </w:style>
  <w:style w:type="paragraph" w:styleId="TOCHeading">
    <w:name w:val="TOC Heading"/>
    <w:basedOn w:val="Heading1"/>
    <w:next w:val="Normal"/>
    <w:uiPriority w:val="39"/>
    <w:unhideWhenUsed/>
    <w:qFormat/>
    <w:rsid w:val="00F067B5"/>
    <w:pPr>
      <w:outlineLvl w:val="9"/>
    </w:pPr>
    <w:rPr>
      <w:lang w:eastAsia="ja-JP"/>
    </w:rPr>
  </w:style>
  <w:style w:type="paragraph" w:styleId="Title">
    <w:name w:val="Title"/>
    <w:basedOn w:val="Normal"/>
    <w:next w:val="Normal"/>
    <w:link w:val="TitleChar"/>
    <w:uiPriority w:val="10"/>
    <w:qFormat/>
    <w:rsid w:val="0079225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92253"/>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autoRedefine/>
    <w:uiPriority w:val="39"/>
    <w:unhideWhenUsed/>
    <w:rsid w:val="00D87D74"/>
    <w:pPr>
      <w:tabs>
        <w:tab w:val="left" w:pos="144"/>
        <w:tab w:val="right" w:leader="dot" w:pos="9980"/>
      </w:tabs>
      <w:spacing w:after="100"/>
      <w:ind w:left="-540"/>
    </w:pPr>
  </w:style>
  <w:style w:type="character" w:styleId="Hyperlink">
    <w:name w:val="Hyperlink"/>
    <w:basedOn w:val="DefaultParagraphFont"/>
    <w:uiPriority w:val="99"/>
    <w:unhideWhenUsed/>
    <w:rsid w:val="001B7D6D"/>
    <w:rPr>
      <w:color w:val="0000FF" w:themeColor="hyperlink"/>
      <w:u w:val="single"/>
    </w:rPr>
  </w:style>
  <w:style w:type="paragraph" w:styleId="ListParagraph">
    <w:name w:val="List Paragraph"/>
    <w:basedOn w:val="Normal"/>
    <w:uiPriority w:val="34"/>
    <w:qFormat/>
    <w:rsid w:val="00921024"/>
    <w:pPr>
      <w:ind w:left="720"/>
      <w:contextualSpacing/>
    </w:pPr>
  </w:style>
  <w:style w:type="paragraph" w:styleId="NormalWeb">
    <w:name w:val="Normal (Web)"/>
    <w:basedOn w:val="Normal"/>
    <w:uiPriority w:val="99"/>
    <w:semiHidden/>
    <w:unhideWhenUsed/>
    <w:rsid w:val="00EC5DBB"/>
    <w:pPr>
      <w:spacing w:before="100" w:beforeAutospacing="1" w:after="100" w:afterAutospacing="1" w:line="240" w:lineRule="auto"/>
    </w:pPr>
    <w:rPr>
      <w:rFonts w:ascii="Times New Roman" w:eastAsiaTheme="minorEastAsia" w:hAnsi="Times New Roman" w:cs="Times New Roman"/>
      <w:sz w:val="24"/>
      <w:szCs w:val="24"/>
    </w:rPr>
  </w:style>
  <w:style w:type="paragraph" w:styleId="EndnoteText">
    <w:name w:val="endnote text"/>
    <w:basedOn w:val="Normal"/>
    <w:link w:val="EndnoteTextChar"/>
    <w:uiPriority w:val="99"/>
    <w:semiHidden/>
    <w:unhideWhenUsed/>
    <w:rsid w:val="00EC5D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5DBB"/>
    <w:rPr>
      <w:sz w:val="20"/>
      <w:szCs w:val="20"/>
    </w:rPr>
  </w:style>
  <w:style w:type="character" w:styleId="EndnoteReference">
    <w:name w:val="endnote reference"/>
    <w:basedOn w:val="DefaultParagraphFont"/>
    <w:uiPriority w:val="99"/>
    <w:semiHidden/>
    <w:unhideWhenUsed/>
    <w:rsid w:val="00EC5DBB"/>
    <w:rPr>
      <w:vertAlign w:val="superscript"/>
    </w:rPr>
  </w:style>
  <w:style w:type="paragraph" w:customStyle="1" w:styleId="HCLBodyText">
    <w:name w:val="HCL_Body Text"/>
    <w:basedOn w:val="Normal"/>
    <w:link w:val="HCLBodyTextChar"/>
    <w:rsid w:val="00513AD4"/>
    <w:pPr>
      <w:spacing w:before="120" w:after="120" w:line="260" w:lineRule="exact"/>
      <w:jc w:val="both"/>
    </w:pPr>
    <w:rPr>
      <w:rFonts w:ascii="Arial" w:eastAsia="MS Mincho" w:hAnsi="Arial" w:cs="Times New Roman"/>
      <w:sz w:val="20"/>
      <w:szCs w:val="24"/>
      <w:lang w:eastAsia="ja-JP"/>
    </w:rPr>
  </w:style>
  <w:style w:type="paragraph" w:customStyle="1" w:styleId="HCLBullet1">
    <w:name w:val="HCL_Bullet1"/>
    <w:basedOn w:val="Normal"/>
    <w:link w:val="HCLBullet1Char"/>
    <w:rsid w:val="00513AD4"/>
    <w:pPr>
      <w:numPr>
        <w:numId w:val="4"/>
      </w:numPr>
      <w:tabs>
        <w:tab w:val="clear" w:pos="360"/>
      </w:tabs>
      <w:spacing w:before="60" w:after="60" w:line="260" w:lineRule="exact"/>
      <w:ind w:left="270" w:hanging="270"/>
      <w:jc w:val="both"/>
    </w:pPr>
    <w:rPr>
      <w:rFonts w:ascii="Arial" w:eastAsia="MS Mincho" w:hAnsi="Arial" w:cs="Times New Roman"/>
      <w:sz w:val="20"/>
      <w:szCs w:val="24"/>
      <w:lang w:eastAsia="ja-JP"/>
    </w:rPr>
  </w:style>
  <w:style w:type="paragraph" w:customStyle="1" w:styleId="HCLTBullet1">
    <w:name w:val="HCL_TBullet 1"/>
    <w:basedOn w:val="Normal"/>
    <w:link w:val="HCLTBullet1CharChar"/>
    <w:rsid w:val="00513AD4"/>
    <w:pPr>
      <w:numPr>
        <w:numId w:val="5"/>
      </w:numPr>
      <w:tabs>
        <w:tab w:val="clear" w:pos="144"/>
      </w:tabs>
      <w:spacing w:before="40" w:after="40" w:line="300" w:lineRule="exact"/>
      <w:ind w:left="252" w:hanging="234"/>
    </w:pPr>
    <w:rPr>
      <w:rFonts w:ascii="Arial" w:eastAsia="Times New Roman" w:hAnsi="Arial" w:cs="Times New Roman"/>
      <w:sz w:val="20"/>
      <w:szCs w:val="24"/>
    </w:rPr>
  </w:style>
  <w:style w:type="character" w:customStyle="1" w:styleId="HCLTBullet1CharChar">
    <w:name w:val="HCL_TBullet 1 Char Char"/>
    <w:link w:val="HCLTBullet1"/>
    <w:rsid w:val="00513AD4"/>
    <w:rPr>
      <w:rFonts w:ascii="Arial" w:eastAsia="Times New Roman" w:hAnsi="Arial" w:cs="Times New Roman"/>
      <w:sz w:val="20"/>
      <w:szCs w:val="24"/>
    </w:rPr>
  </w:style>
  <w:style w:type="paragraph" w:customStyle="1" w:styleId="HCLTTextBold">
    <w:name w:val="HCL_TTextBold"/>
    <w:basedOn w:val="Normal"/>
    <w:rsid w:val="00513AD4"/>
    <w:pPr>
      <w:spacing w:before="40" w:after="40" w:line="260" w:lineRule="exact"/>
      <w:jc w:val="both"/>
    </w:pPr>
    <w:rPr>
      <w:rFonts w:ascii="Arial" w:eastAsia="Times New Roman" w:hAnsi="Arial" w:cs="Times New Roman"/>
      <w:b/>
      <w:sz w:val="20"/>
      <w:szCs w:val="24"/>
    </w:rPr>
  </w:style>
  <w:style w:type="table" w:styleId="TableGrid">
    <w:name w:val="Table Grid"/>
    <w:basedOn w:val="TableNormal"/>
    <w:uiPriority w:val="59"/>
    <w:rsid w:val="00484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Heading1"/>
    <w:link w:val="Style2Char"/>
    <w:qFormat/>
    <w:rsid w:val="007A4511"/>
    <w:pPr>
      <w:numPr>
        <w:ilvl w:val="1"/>
      </w:numPr>
      <w:shd w:val="clear" w:color="auto" w:fill="548DD4" w:themeFill="text2" w:themeFillTint="99"/>
      <w:tabs>
        <w:tab w:val="left" w:pos="-90"/>
      </w:tabs>
    </w:pPr>
  </w:style>
  <w:style w:type="character" w:customStyle="1" w:styleId="HCLBodyTextChar">
    <w:name w:val="HCL_Body Text Char"/>
    <w:link w:val="HCLBodyText"/>
    <w:locked/>
    <w:rsid w:val="00836162"/>
    <w:rPr>
      <w:rFonts w:ascii="Arial" w:eastAsia="MS Mincho" w:hAnsi="Arial" w:cs="Times New Roman"/>
      <w:sz w:val="20"/>
      <w:szCs w:val="24"/>
      <w:lang w:eastAsia="ja-JP"/>
    </w:rPr>
  </w:style>
  <w:style w:type="character" w:customStyle="1" w:styleId="Style2Char">
    <w:name w:val="Style2 Char"/>
    <w:basedOn w:val="Heading1Char"/>
    <w:link w:val="Style2"/>
    <w:rsid w:val="007A4511"/>
    <w:rPr>
      <w:rFonts w:ascii="Arial" w:eastAsiaTheme="majorEastAsia" w:hAnsi="Arial" w:cs="Arial"/>
      <w:b/>
      <w:bCs/>
      <w:color w:val="FFFFFF" w:themeColor="background1"/>
      <w:sz w:val="24"/>
      <w:szCs w:val="24"/>
      <w:shd w:val="clear" w:color="auto" w:fill="548DD4" w:themeFill="text2" w:themeFillTint="99"/>
    </w:rPr>
  </w:style>
  <w:style w:type="paragraph" w:customStyle="1" w:styleId="HCLTableText">
    <w:name w:val="HCL_Table Text"/>
    <w:basedOn w:val="Normal"/>
    <w:rsid w:val="00836162"/>
    <w:pPr>
      <w:spacing w:before="40" w:after="40" w:line="260" w:lineRule="exact"/>
    </w:pPr>
    <w:rPr>
      <w:rFonts w:ascii="Arial" w:eastAsia="Times New Roman" w:hAnsi="Arial" w:cs="Arial"/>
      <w:sz w:val="20"/>
      <w:szCs w:val="20"/>
    </w:rPr>
  </w:style>
  <w:style w:type="paragraph" w:customStyle="1" w:styleId="HCLH3">
    <w:name w:val="HCL_H3"/>
    <w:basedOn w:val="Normal"/>
    <w:rsid w:val="00696FA2"/>
    <w:pPr>
      <w:tabs>
        <w:tab w:val="num" w:pos="936"/>
      </w:tabs>
      <w:spacing w:before="400" w:after="120" w:line="240" w:lineRule="auto"/>
      <w:ind w:left="936" w:hanging="936"/>
    </w:pPr>
    <w:rPr>
      <w:rFonts w:ascii="Arial" w:eastAsia="MS Mincho" w:hAnsi="Arial" w:cs="Times New Roman Bold"/>
      <w:b/>
      <w:szCs w:val="24"/>
      <w:lang w:eastAsia="ja-JP"/>
    </w:rPr>
  </w:style>
  <w:style w:type="paragraph" w:customStyle="1" w:styleId="HCLH4">
    <w:name w:val="HCL_H4"/>
    <w:basedOn w:val="Normal"/>
    <w:rsid w:val="00696FA2"/>
    <w:pPr>
      <w:tabs>
        <w:tab w:val="num" w:pos="1152"/>
      </w:tabs>
      <w:spacing w:before="400" w:after="120" w:line="240" w:lineRule="auto"/>
      <w:ind w:left="1152" w:hanging="1152"/>
    </w:pPr>
    <w:rPr>
      <w:rFonts w:ascii="Arial" w:eastAsia="MS Mincho" w:hAnsi="Arial" w:cs="Times New Roman"/>
      <w:b/>
      <w:sz w:val="20"/>
      <w:szCs w:val="24"/>
      <w:lang w:eastAsia="ja-JP"/>
    </w:rPr>
  </w:style>
  <w:style w:type="character" w:customStyle="1" w:styleId="HCLBullet1Char">
    <w:name w:val="HCL_Bullet1 Char"/>
    <w:link w:val="HCLBullet1"/>
    <w:locked/>
    <w:rsid w:val="00696FA2"/>
    <w:rPr>
      <w:rFonts w:ascii="Arial" w:eastAsia="MS Mincho" w:hAnsi="Arial" w:cs="Times New Roman"/>
      <w:sz w:val="20"/>
      <w:szCs w:val="24"/>
      <w:lang w:eastAsia="ja-JP"/>
    </w:rPr>
  </w:style>
  <w:style w:type="paragraph" w:customStyle="1" w:styleId="HCLBoldBodyText">
    <w:name w:val="HCL_Bold Body Text"/>
    <w:link w:val="HCLBoldBodyTextChar"/>
    <w:rsid w:val="00696FA2"/>
    <w:pPr>
      <w:spacing w:before="120" w:after="120" w:line="260" w:lineRule="exact"/>
      <w:jc w:val="both"/>
    </w:pPr>
    <w:rPr>
      <w:rFonts w:ascii="Arial" w:eastAsia="MS Mincho" w:hAnsi="Arial" w:cs="Times New Roman Bold"/>
      <w:b/>
      <w:sz w:val="20"/>
      <w:szCs w:val="24"/>
      <w:lang w:eastAsia="ja-JP"/>
    </w:rPr>
  </w:style>
  <w:style w:type="character" w:customStyle="1" w:styleId="HCLBoldBodyTextChar">
    <w:name w:val="HCL_Bold Body Text Char"/>
    <w:basedOn w:val="DefaultParagraphFont"/>
    <w:link w:val="HCLBoldBodyText"/>
    <w:rsid w:val="00696FA2"/>
    <w:rPr>
      <w:rFonts w:ascii="Arial" w:eastAsia="MS Mincho" w:hAnsi="Arial" w:cs="Times New Roman Bold"/>
      <w:b/>
      <w:sz w:val="20"/>
      <w:szCs w:val="24"/>
      <w:lang w:eastAsia="ja-JP"/>
    </w:rPr>
  </w:style>
  <w:style w:type="paragraph" w:customStyle="1" w:styleId="HCLImagetext">
    <w:name w:val="HCL_Image text"/>
    <w:rsid w:val="00696FA2"/>
    <w:pPr>
      <w:spacing w:before="60" w:after="240" w:line="240" w:lineRule="auto"/>
      <w:jc w:val="center"/>
    </w:pPr>
    <w:rPr>
      <w:rFonts w:ascii="Arial" w:eastAsia="MS Mincho" w:hAnsi="Arial" w:cs="Times New Roman Bold"/>
      <w:b/>
      <w:color w:val="4B4B4B"/>
      <w:sz w:val="20"/>
      <w:szCs w:val="24"/>
      <w:lang w:eastAsia="ja-JP"/>
    </w:rPr>
  </w:style>
  <w:style w:type="paragraph" w:customStyle="1" w:styleId="HCLImage">
    <w:name w:val="HCL_Image"/>
    <w:next w:val="HCLBodyText"/>
    <w:rsid w:val="00696FA2"/>
    <w:pPr>
      <w:spacing w:before="240" w:after="60" w:line="240" w:lineRule="auto"/>
      <w:jc w:val="center"/>
    </w:pPr>
    <w:rPr>
      <w:rFonts w:ascii="Arial" w:eastAsia="MS Mincho" w:hAnsi="Arial" w:cs="Times New Roman"/>
      <w:sz w:val="20"/>
      <w:szCs w:val="17"/>
      <w:lang w:eastAsia="ja-JP"/>
    </w:rPr>
  </w:style>
  <w:style w:type="character" w:styleId="PlaceholderText">
    <w:name w:val="Placeholder Text"/>
    <w:basedOn w:val="DefaultParagraphFont"/>
    <w:uiPriority w:val="99"/>
    <w:semiHidden/>
    <w:rsid w:val="00D4734F"/>
    <w:rPr>
      <w:color w:val="808080"/>
    </w:rPr>
  </w:style>
  <w:style w:type="table" w:styleId="LightShading-Accent1">
    <w:name w:val="Light Shading Accent 1"/>
    <w:basedOn w:val="TableNormal"/>
    <w:uiPriority w:val="60"/>
    <w:rsid w:val="00972AF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2">
    <w:name w:val="toc 2"/>
    <w:basedOn w:val="Normal"/>
    <w:next w:val="Normal"/>
    <w:autoRedefine/>
    <w:uiPriority w:val="39"/>
    <w:unhideWhenUsed/>
    <w:rsid w:val="00D87D74"/>
    <w:pPr>
      <w:tabs>
        <w:tab w:val="left" w:pos="288"/>
      </w:tabs>
      <w:spacing w:after="100"/>
      <w:ind w:left="220"/>
    </w:pPr>
  </w:style>
  <w:style w:type="paragraph" w:customStyle="1" w:styleId="CharCharCharChar">
    <w:name w:val="Char Char Char Char"/>
    <w:basedOn w:val="Normal"/>
    <w:rsid w:val="005910E1"/>
    <w:pPr>
      <w:spacing w:after="160" w:line="240" w:lineRule="exact"/>
    </w:pPr>
    <w:rPr>
      <w:rFonts w:ascii="Verdana" w:eastAsia="Times New Roman" w:hAnsi="Verdana" w:cs="Times New Roman"/>
      <w:noProof/>
      <w:sz w:val="20"/>
      <w:szCs w:val="20"/>
    </w:rPr>
  </w:style>
  <w:style w:type="character" w:customStyle="1" w:styleId="Heading3Char">
    <w:name w:val="Heading 3 Char"/>
    <w:basedOn w:val="DefaultParagraphFont"/>
    <w:link w:val="Heading3"/>
    <w:uiPriority w:val="9"/>
    <w:rsid w:val="003E2AC1"/>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7641E"/>
    <w:pPr>
      <w:spacing w:after="100" w:line="259" w:lineRule="auto"/>
      <w:ind w:left="440"/>
    </w:pPr>
    <w:rPr>
      <w:rFonts w:eastAsiaTheme="minorEastAsia"/>
    </w:rPr>
  </w:style>
  <w:style w:type="paragraph" w:styleId="TOC4">
    <w:name w:val="toc 4"/>
    <w:basedOn w:val="Normal"/>
    <w:next w:val="Normal"/>
    <w:autoRedefine/>
    <w:uiPriority w:val="39"/>
    <w:unhideWhenUsed/>
    <w:rsid w:val="0027641E"/>
    <w:pPr>
      <w:spacing w:after="100" w:line="259" w:lineRule="auto"/>
      <w:ind w:left="660"/>
    </w:pPr>
    <w:rPr>
      <w:rFonts w:eastAsiaTheme="minorEastAsia"/>
    </w:rPr>
  </w:style>
  <w:style w:type="paragraph" w:styleId="TOC5">
    <w:name w:val="toc 5"/>
    <w:basedOn w:val="Normal"/>
    <w:next w:val="Normal"/>
    <w:autoRedefine/>
    <w:uiPriority w:val="39"/>
    <w:unhideWhenUsed/>
    <w:rsid w:val="0027641E"/>
    <w:pPr>
      <w:spacing w:after="100" w:line="259" w:lineRule="auto"/>
      <w:ind w:left="880"/>
    </w:pPr>
    <w:rPr>
      <w:rFonts w:eastAsiaTheme="minorEastAsia"/>
    </w:rPr>
  </w:style>
  <w:style w:type="paragraph" w:styleId="TOC6">
    <w:name w:val="toc 6"/>
    <w:basedOn w:val="Normal"/>
    <w:next w:val="Normal"/>
    <w:autoRedefine/>
    <w:uiPriority w:val="39"/>
    <w:unhideWhenUsed/>
    <w:rsid w:val="0027641E"/>
    <w:pPr>
      <w:spacing w:after="100" w:line="259" w:lineRule="auto"/>
      <w:ind w:left="1100"/>
    </w:pPr>
    <w:rPr>
      <w:rFonts w:eastAsiaTheme="minorEastAsia"/>
    </w:rPr>
  </w:style>
  <w:style w:type="paragraph" w:styleId="TOC7">
    <w:name w:val="toc 7"/>
    <w:basedOn w:val="Normal"/>
    <w:next w:val="Normal"/>
    <w:autoRedefine/>
    <w:uiPriority w:val="39"/>
    <w:unhideWhenUsed/>
    <w:rsid w:val="0027641E"/>
    <w:pPr>
      <w:spacing w:after="100" w:line="259" w:lineRule="auto"/>
      <w:ind w:left="1320"/>
    </w:pPr>
    <w:rPr>
      <w:rFonts w:eastAsiaTheme="minorEastAsia"/>
    </w:rPr>
  </w:style>
  <w:style w:type="paragraph" w:styleId="TOC8">
    <w:name w:val="toc 8"/>
    <w:basedOn w:val="Normal"/>
    <w:next w:val="Normal"/>
    <w:autoRedefine/>
    <w:uiPriority w:val="39"/>
    <w:unhideWhenUsed/>
    <w:rsid w:val="0027641E"/>
    <w:pPr>
      <w:spacing w:after="100" w:line="259" w:lineRule="auto"/>
      <w:ind w:left="1540"/>
    </w:pPr>
    <w:rPr>
      <w:rFonts w:eastAsiaTheme="minorEastAsia"/>
    </w:rPr>
  </w:style>
  <w:style w:type="paragraph" w:styleId="TOC9">
    <w:name w:val="toc 9"/>
    <w:basedOn w:val="Normal"/>
    <w:next w:val="Normal"/>
    <w:autoRedefine/>
    <w:uiPriority w:val="39"/>
    <w:unhideWhenUsed/>
    <w:rsid w:val="0027641E"/>
    <w:pPr>
      <w:spacing w:after="100" w:line="259" w:lineRule="auto"/>
      <w:ind w:left="1760"/>
    </w:pPr>
    <w:rPr>
      <w:rFonts w:eastAsiaTheme="minorEastAsia"/>
    </w:rPr>
  </w:style>
  <w:style w:type="character" w:customStyle="1" w:styleId="UnresolvedMention1">
    <w:name w:val="Unresolved Mention1"/>
    <w:basedOn w:val="DefaultParagraphFont"/>
    <w:uiPriority w:val="99"/>
    <w:semiHidden/>
    <w:unhideWhenUsed/>
    <w:rsid w:val="0027641E"/>
    <w:rPr>
      <w:color w:val="605E5C"/>
      <w:shd w:val="clear" w:color="auto" w:fill="E1DFDD"/>
    </w:rPr>
  </w:style>
  <w:style w:type="character" w:styleId="CommentReference">
    <w:name w:val="annotation reference"/>
    <w:basedOn w:val="DefaultParagraphFont"/>
    <w:uiPriority w:val="99"/>
    <w:semiHidden/>
    <w:unhideWhenUsed/>
    <w:rsid w:val="002943DC"/>
    <w:rPr>
      <w:sz w:val="16"/>
      <w:szCs w:val="16"/>
    </w:rPr>
  </w:style>
  <w:style w:type="paragraph" w:styleId="CommentText">
    <w:name w:val="annotation text"/>
    <w:basedOn w:val="Normal"/>
    <w:link w:val="CommentTextChar"/>
    <w:uiPriority w:val="99"/>
    <w:unhideWhenUsed/>
    <w:rsid w:val="002943DC"/>
    <w:pPr>
      <w:spacing w:line="240" w:lineRule="auto"/>
    </w:pPr>
    <w:rPr>
      <w:sz w:val="20"/>
      <w:szCs w:val="20"/>
    </w:rPr>
  </w:style>
  <w:style w:type="character" w:customStyle="1" w:styleId="CommentTextChar">
    <w:name w:val="Comment Text Char"/>
    <w:basedOn w:val="DefaultParagraphFont"/>
    <w:link w:val="CommentText"/>
    <w:uiPriority w:val="99"/>
    <w:rsid w:val="002943DC"/>
    <w:rPr>
      <w:sz w:val="20"/>
      <w:szCs w:val="20"/>
    </w:rPr>
  </w:style>
  <w:style w:type="paragraph" w:styleId="CommentSubject">
    <w:name w:val="annotation subject"/>
    <w:basedOn w:val="CommentText"/>
    <w:next w:val="CommentText"/>
    <w:link w:val="CommentSubjectChar"/>
    <w:uiPriority w:val="99"/>
    <w:semiHidden/>
    <w:unhideWhenUsed/>
    <w:rsid w:val="002943DC"/>
    <w:rPr>
      <w:b/>
      <w:bCs/>
    </w:rPr>
  </w:style>
  <w:style w:type="character" w:customStyle="1" w:styleId="CommentSubjectChar">
    <w:name w:val="Comment Subject Char"/>
    <w:basedOn w:val="CommentTextChar"/>
    <w:link w:val="CommentSubject"/>
    <w:uiPriority w:val="99"/>
    <w:semiHidden/>
    <w:rsid w:val="002943DC"/>
    <w:rPr>
      <w:b/>
      <w:bCs/>
      <w:sz w:val="20"/>
      <w:szCs w:val="20"/>
    </w:rPr>
  </w:style>
  <w:style w:type="paragraph" w:styleId="Revision">
    <w:name w:val="Revision"/>
    <w:hidden/>
    <w:uiPriority w:val="99"/>
    <w:semiHidden/>
    <w:rsid w:val="007D1B85"/>
    <w:pPr>
      <w:spacing w:after="0" w:line="240" w:lineRule="auto"/>
    </w:pPr>
  </w:style>
  <w:style w:type="character" w:styleId="IntenseReference">
    <w:name w:val="Intense Reference"/>
    <w:basedOn w:val="DefaultParagraphFont"/>
    <w:uiPriority w:val="32"/>
    <w:qFormat/>
    <w:rsid w:val="00D86B45"/>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08">
      <w:bodyDiv w:val="1"/>
      <w:marLeft w:val="0"/>
      <w:marRight w:val="0"/>
      <w:marTop w:val="0"/>
      <w:marBottom w:val="0"/>
      <w:divBdr>
        <w:top w:val="none" w:sz="0" w:space="0" w:color="auto"/>
        <w:left w:val="none" w:sz="0" w:space="0" w:color="auto"/>
        <w:bottom w:val="none" w:sz="0" w:space="0" w:color="auto"/>
        <w:right w:val="none" w:sz="0" w:space="0" w:color="auto"/>
      </w:divBdr>
    </w:div>
    <w:div w:id="10953628">
      <w:bodyDiv w:val="1"/>
      <w:marLeft w:val="0"/>
      <w:marRight w:val="0"/>
      <w:marTop w:val="0"/>
      <w:marBottom w:val="0"/>
      <w:divBdr>
        <w:top w:val="none" w:sz="0" w:space="0" w:color="auto"/>
        <w:left w:val="none" w:sz="0" w:space="0" w:color="auto"/>
        <w:bottom w:val="none" w:sz="0" w:space="0" w:color="auto"/>
        <w:right w:val="none" w:sz="0" w:space="0" w:color="auto"/>
      </w:divBdr>
    </w:div>
    <w:div w:id="19403257">
      <w:bodyDiv w:val="1"/>
      <w:marLeft w:val="0"/>
      <w:marRight w:val="0"/>
      <w:marTop w:val="0"/>
      <w:marBottom w:val="0"/>
      <w:divBdr>
        <w:top w:val="none" w:sz="0" w:space="0" w:color="auto"/>
        <w:left w:val="none" w:sz="0" w:space="0" w:color="auto"/>
        <w:bottom w:val="none" w:sz="0" w:space="0" w:color="auto"/>
        <w:right w:val="none" w:sz="0" w:space="0" w:color="auto"/>
      </w:divBdr>
    </w:div>
    <w:div w:id="92554382">
      <w:bodyDiv w:val="1"/>
      <w:marLeft w:val="0"/>
      <w:marRight w:val="0"/>
      <w:marTop w:val="0"/>
      <w:marBottom w:val="0"/>
      <w:divBdr>
        <w:top w:val="none" w:sz="0" w:space="0" w:color="auto"/>
        <w:left w:val="none" w:sz="0" w:space="0" w:color="auto"/>
        <w:bottom w:val="none" w:sz="0" w:space="0" w:color="auto"/>
        <w:right w:val="none" w:sz="0" w:space="0" w:color="auto"/>
      </w:divBdr>
    </w:div>
    <w:div w:id="110100628">
      <w:bodyDiv w:val="1"/>
      <w:marLeft w:val="0"/>
      <w:marRight w:val="0"/>
      <w:marTop w:val="0"/>
      <w:marBottom w:val="0"/>
      <w:divBdr>
        <w:top w:val="none" w:sz="0" w:space="0" w:color="auto"/>
        <w:left w:val="none" w:sz="0" w:space="0" w:color="auto"/>
        <w:bottom w:val="none" w:sz="0" w:space="0" w:color="auto"/>
        <w:right w:val="none" w:sz="0" w:space="0" w:color="auto"/>
      </w:divBdr>
    </w:div>
    <w:div w:id="167141765">
      <w:bodyDiv w:val="1"/>
      <w:marLeft w:val="0"/>
      <w:marRight w:val="0"/>
      <w:marTop w:val="0"/>
      <w:marBottom w:val="0"/>
      <w:divBdr>
        <w:top w:val="none" w:sz="0" w:space="0" w:color="auto"/>
        <w:left w:val="none" w:sz="0" w:space="0" w:color="auto"/>
        <w:bottom w:val="none" w:sz="0" w:space="0" w:color="auto"/>
        <w:right w:val="none" w:sz="0" w:space="0" w:color="auto"/>
      </w:divBdr>
    </w:div>
    <w:div w:id="183517486">
      <w:bodyDiv w:val="1"/>
      <w:marLeft w:val="0"/>
      <w:marRight w:val="0"/>
      <w:marTop w:val="0"/>
      <w:marBottom w:val="0"/>
      <w:divBdr>
        <w:top w:val="none" w:sz="0" w:space="0" w:color="auto"/>
        <w:left w:val="none" w:sz="0" w:space="0" w:color="auto"/>
        <w:bottom w:val="none" w:sz="0" w:space="0" w:color="auto"/>
        <w:right w:val="none" w:sz="0" w:space="0" w:color="auto"/>
      </w:divBdr>
    </w:div>
    <w:div w:id="542131092">
      <w:bodyDiv w:val="1"/>
      <w:marLeft w:val="0"/>
      <w:marRight w:val="0"/>
      <w:marTop w:val="0"/>
      <w:marBottom w:val="0"/>
      <w:divBdr>
        <w:top w:val="none" w:sz="0" w:space="0" w:color="auto"/>
        <w:left w:val="none" w:sz="0" w:space="0" w:color="auto"/>
        <w:bottom w:val="none" w:sz="0" w:space="0" w:color="auto"/>
        <w:right w:val="none" w:sz="0" w:space="0" w:color="auto"/>
      </w:divBdr>
    </w:div>
    <w:div w:id="749041693">
      <w:bodyDiv w:val="1"/>
      <w:marLeft w:val="0"/>
      <w:marRight w:val="0"/>
      <w:marTop w:val="0"/>
      <w:marBottom w:val="0"/>
      <w:divBdr>
        <w:top w:val="none" w:sz="0" w:space="0" w:color="auto"/>
        <w:left w:val="none" w:sz="0" w:space="0" w:color="auto"/>
        <w:bottom w:val="none" w:sz="0" w:space="0" w:color="auto"/>
        <w:right w:val="none" w:sz="0" w:space="0" w:color="auto"/>
      </w:divBdr>
      <w:divsChild>
        <w:div w:id="1832675337">
          <w:marLeft w:val="446"/>
          <w:marRight w:val="0"/>
          <w:marTop w:val="0"/>
          <w:marBottom w:val="0"/>
          <w:divBdr>
            <w:top w:val="none" w:sz="0" w:space="0" w:color="auto"/>
            <w:left w:val="none" w:sz="0" w:space="0" w:color="auto"/>
            <w:bottom w:val="none" w:sz="0" w:space="0" w:color="auto"/>
            <w:right w:val="none" w:sz="0" w:space="0" w:color="auto"/>
          </w:divBdr>
        </w:div>
        <w:div w:id="928271741">
          <w:marLeft w:val="446"/>
          <w:marRight w:val="0"/>
          <w:marTop w:val="0"/>
          <w:marBottom w:val="0"/>
          <w:divBdr>
            <w:top w:val="none" w:sz="0" w:space="0" w:color="auto"/>
            <w:left w:val="none" w:sz="0" w:space="0" w:color="auto"/>
            <w:bottom w:val="none" w:sz="0" w:space="0" w:color="auto"/>
            <w:right w:val="none" w:sz="0" w:space="0" w:color="auto"/>
          </w:divBdr>
        </w:div>
        <w:div w:id="1181822815">
          <w:marLeft w:val="446"/>
          <w:marRight w:val="0"/>
          <w:marTop w:val="0"/>
          <w:marBottom w:val="0"/>
          <w:divBdr>
            <w:top w:val="none" w:sz="0" w:space="0" w:color="auto"/>
            <w:left w:val="none" w:sz="0" w:space="0" w:color="auto"/>
            <w:bottom w:val="none" w:sz="0" w:space="0" w:color="auto"/>
            <w:right w:val="none" w:sz="0" w:space="0" w:color="auto"/>
          </w:divBdr>
        </w:div>
        <w:div w:id="258879901">
          <w:marLeft w:val="446"/>
          <w:marRight w:val="0"/>
          <w:marTop w:val="0"/>
          <w:marBottom w:val="0"/>
          <w:divBdr>
            <w:top w:val="none" w:sz="0" w:space="0" w:color="auto"/>
            <w:left w:val="none" w:sz="0" w:space="0" w:color="auto"/>
            <w:bottom w:val="none" w:sz="0" w:space="0" w:color="auto"/>
            <w:right w:val="none" w:sz="0" w:space="0" w:color="auto"/>
          </w:divBdr>
        </w:div>
        <w:div w:id="1556432906">
          <w:marLeft w:val="446"/>
          <w:marRight w:val="0"/>
          <w:marTop w:val="0"/>
          <w:marBottom w:val="0"/>
          <w:divBdr>
            <w:top w:val="none" w:sz="0" w:space="0" w:color="auto"/>
            <w:left w:val="none" w:sz="0" w:space="0" w:color="auto"/>
            <w:bottom w:val="none" w:sz="0" w:space="0" w:color="auto"/>
            <w:right w:val="none" w:sz="0" w:space="0" w:color="auto"/>
          </w:divBdr>
        </w:div>
        <w:div w:id="1079595876">
          <w:marLeft w:val="446"/>
          <w:marRight w:val="0"/>
          <w:marTop w:val="0"/>
          <w:marBottom w:val="0"/>
          <w:divBdr>
            <w:top w:val="none" w:sz="0" w:space="0" w:color="auto"/>
            <w:left w:val="none" w:sz="0" w:space="0" w:color="auto"/>
            <w:bottom w:val="none" w:sz="0" w:space="0" w:color="auto"/>
            <w:right w:val="none" w:sz="0" w:space="0" w:color="auto"/>
          </w:divBdr>
        </w:div>
        <w:div w:id="67113161">
          <w:marLeft w:val="446"/>
          <w:marRight w:val="0"/>
          <w:marTop w:val="0"/>
          <w:marBottom w:val="0"/>
          <w:divBdr>
            <w:top w:val="none" w:sz="0" w:space="0" w:color="auto"/>
            <w:left w:val="none" w:sz="0" w:space="0" w:color="auto"/>
            <w:bottom w:val="none" w:sz="0" w:space="0" w:color="auto"/>
            <w:right w:val="none" w:sz="0" w:space="0" w:color="auto"/>
          </w:divBdr>
        </w:div>
        <w:div w:id="72437977">
          <w:marLeft w:val="446"/>
          <w:marRight w:val="0"/>
          <w:marTop w:val="0"/>
          <w:marBottom w:val="0"/>
          <w:divBdr>
            <w:top w:val="none" w:sz="0" w:space="0" w:color="auto"/>
            <w:left w:val="none" w:sz="0" w:space="0" w:color="auto"/>
            <w:bottom w:val="none" w:sz="0" w:space="0" w:color="auto"/>
            <w:right w:val="none" w:sz="0" w:space="0" w:color="auto"/>
          </w:divBdr>
        </w:div>
      </w:divsChild>
    </w:div>
    <w:div w:id="959845757">
      <w:bodyDiv w:val="1"/>
      <w:marLeft w:val="0"/>
      <w:marRight w:val="0"/>
      <w:marTop w:val="0"/>
      <w:marBottom w:val="0"/>
      <w:divBdr>
        <w:top w:val="none" w:sz="0" w:space="0" w:color="auto"/>
        <w:left w:val="none" w:sz="0" w:space="0" w:color="auto"/>
        <w:bottom w:val="none" w:sz="0" w:space="0" w:color="auto"/>
        <w:right w:val="none" w:sz="0" w:space="0" w:color="auto"/>
      </w:divBdr>
      <w:divsChild>
        <w:div w:id="356663595">
          <w:marLeft w:val="0"/>
          <w:marRight w:val="0"/>
          <w:marTop w:val="0"/>
          <w:marBottom w:val="0"/>
          <w:divBdr>
            <w:top w:val="none" w:sz="0" w:space="0" w:color="auto"/>
            <w:left w:val="none" w:sz="0" w:space="0" w:color="auto"/>
            <w:bottom w:val="none" w:sz="0" w:space="0" w:color="auto"/>
            <w:right w:val="none" w:sz="0" w:space="0" w:color="auto"/>
          </w:divBdr>
          <w:divsChild>
            <w:div w:id="98842481">
              <w:marLeft w:val="0"/>
              <w:marRight w:val="0"/>
              <w:marTop w:val="0"/>
              <w:marBottom w:val="0"/>
              <w:divBdr>
                <w:top w:val="none" w:sz="0" w:space="0" w:color="auto"/>
                <w:left w:val="none" w:sz="0" w:space="0" w:color="auto"/>
                <w:bottom w:val="none" w:sz="0" w:space="0" w:color="auto"/>
                <w:right w:val="none" w:sz="0" w:space="0" w:color="auto"/>
              </w:divBdr>
              <w:divsChild>
                <w:div w:id="1632830564">
                  <w:marLeft w:val="0"/>
                  <w:marRight w:val="0"/>
                  <w:marTop w:val="0"/>
                  <w:marBottom w:val="0"/>
                  <w:divBdr>
                    <w:top w:val="none" w:sz="0" w:space="0" w:color="auto"/>
                    <w:left w:val="none" w:sz="0" w:space="0" w:color="auto"/>
                    <w:bottom w:val="none" w:sz="0" w:space="0" w:color="auto"/>
                    <w:right w:val="none" w:sz="0" w:space="0" w:color="auto"/>
                  </w:divBdr>
                  <w:divsChild>
                    <w:div w:id="1896358543">
                      <w:marLeft w:val="0"/>
                      <w:marRight w:val="0"/>
                      <w:marTop w:val="0"/>
                      <w:marBottom w:val="0"/>
                      <w:divBdr>
                        <w:top w:val="none" w:sz="0" w:space="0" w:color="auto"/>
                        <w:left w:val="none" w:sz="0" w:space="0" w:color="auto"/>
                        <w:bottom w:val="none" w:sz="0" w:space="0" w:color="auto"/>
                        <w:right w:val="none" w:sz="0" w:space="0" w:color="auto"/>
                      </w:divBdr>
                      <w:divsChild>
                        <w:div w:id="9186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848690">
      <w:bodyDiv w:val="1"/>
      <w:marLeft w:val="0"/>
      <w:marRight w:val="0"/>
      <w:marTop w:val="0"/>
      <w:marBottom w:val="0"/>
      <w:divBdr>
        <w:top w:val="none" w:sz="0" w:space="0" w:color="auto"/>
        <w:left w:val="none" w:sz="0" w:space="0" w:color="auto"/>
        <w:bottom w:val="none" w:sz="0" w:space="0" w:color="auto"/>
        <w:right w:val="none" w:sz="0" w:space="0" w:color="auto"/>
      </w:divBdr>
      <w:divsChild>
        <w:div w:id="1405839849">
          <w:marLeft w:val="446"/>
          <w:marRight w:val="0"/>
          <w:marTop w:val="0"/>
          <w:marBottom w:val="0"/>
          <w:divBdr>
            <w:top w:val="none" w:sz="0" w:space="0" w:color="auto"/>
            <w:left w:val="none" w:sz="0" w:space="0" w:color="auto"/>
            <w:bottom w:val="none" w:sz="0" w:space="0" w:color="auto"/>
            <w:right w:val="none" w:sz="0" w:space="0" w:color="auto"/>
          </w:divBdr>
        </w:div>
      </w:divsChild>
    </w:div>
    <w:div w:id="1197695496">
      <w:bodyDiv w:val="1"/>
      <w:marLeft w:val="0"/>
      <w:marRight w:val="0"/>
      <w:marTop w:val="0"/>
      <w:marBottom w:val="0"/>
      <w:divBdr>
        <w:top w:val="none" w:sz="0" w:space="0" w:color="auto"/>
        <w:left w:val="none" w:sz="0" w:space="0" w:color="auto"/>
        <w:bottom w:val="none" w:sz="0" w:space="0" w:color="auto"/>
        <w:right w:val="none" w:sz="0" w:space="0" w:color="auto"/>
      </w:divBdr>
    </w:div>
    <w:div w:id="1228683797">
      <w:bodyDiv w:val="1"/>
      <w:marLeft w:val="0"/>
      <w:marRight w:val="0"/>
      <w:marTop w:val="0"/>
      <w:marBottom w:val="0"/>
      <w:divBdr>
        <w:top w:val="none" w:sz="0" w:space="0" w:color="auto"/>
        <w:left w:val="none" w:sz="0" w:space="0" w:color="auto"/>
        <w:bottom w:val="none" w:sz="0" w:space="0" w:color="auto"/>
        <w:right w:val="none" w:sz="0" w:space="0" w:color="auto"/>
      </w:divBdr>
      <w:divsChild>
        <w:div w:id="130439201">
          <w:marLeft w:val="446"/>
          <w:marRight w:val="0"/>
          <w:marTop w:val="0"/>
          <w:marBottom w:val="0"/>
          <w:divBdr>
            <w:top w:val="none" w:sz="0" w:space="0" w:color="auto"/>
            <w:left w:val="none" w:sz="0" w:space="0" w:color="auto"/>
            <w:bottom w:val="none" w:sz="0" w:space="0" w:color="auto"/>
            <w:right w:val="none" w:sz="0" w:space="0" w:color="auto"/>
          </w:divBdr>
        </w:div>
        <w:div w:id="461462800">
          <w:marLeft w:val="446"/>
          <w:marRight w:val="0"/>
          <w:marTop w:val="0"/>
          <w:marBottom w:val="0"/>
          <w:divBdr>
            <w:top w:val="none" w:sz="0" w:space="0" w:color="auto"/>
            <w:left w:val="none" w:sz="0" w:space="0" w:color="auto"/>
            <w:bottom w:val="none" w:sz="0" w:space="0" w:color="auto"/>
            <w:right w:val="none" w:sz="0" w:space="0" w:color="auto"/>
          </w:divBdr>
        </w:div>
        <w:div w:id="605118008">
          <w:marLeft w:val="446"/>
          <w:marRight w:val="0"/>
          <w:marTop w:val="0"/>
          <w:marBottom w:val="0"/>
          <w:divBdr>
            <w:top w:val="none" w:sz="0" w:space="0" w:color="auto"/>
            <w:left w:val="none" w:sz="0" w:space="0" w:color="auto"/>
            <w:bottom w:val="none" w:sz="0" w:space="0" w:color="auto"/>
            <w:right w:val="none" w:sz="0" w:space="0" w:color="auto"/>
          </w:divBdr>
        </w:div>
        <w:div w:id="1059093444">
          <w:marLeft w:val="446"/>
          <w:marRight w:val="0"/>
          <w:marTop w:val="0"/>
          <w:marBottom w:val="0"/>
          <w:divBdr>
            <w:top w:val="none" w:sz="0" w:space="0" w:color="auto"/>
            <w:left w:val="none" w:sz="0" w:space="0" w:color="auto"/>
            <w:bottom w:val="none" w:sz="0" w:space="0" w:color="auto"/>
            <w:right w:val="none" w:sz="0" w:space="0" w:color="auto"/>
          </w:divBdr>
        </w:div>
        <w:div w:id="1415972576">
          <w:marLeft w:val="446"/>
          <w:marRight w:val="0"/>
          <w:marTop w:val="0"/>
          <w:marBottom w:val="0"/>
          <w:divBdr>
            <w:top w:val="none" w:sz="0" w:space="0" w:color="auto"/>
            <w:left w:val="none" w:sz="0" w:space="0" w:color="auto"/>
            <w:bottom w:val="none" w:sz="0" w:space="0" w:color="auto"/>
            <w:right w:val="none" w:sz="0" w:space="0" w:color="auto"/>
          </w:divBdr>
        </w:div>
        <w:div w:id="1625775103">
          <w:marLeft w:val="446"/>
          <w:marRight w:val="0"/>
          <w:marTop w:val="0"/>
          <w:marBottom w:val="0"/>
          <w:divBdr>
            <w:top w:val="none" w:sz="0" w:space="0" w:color="auto"/>
            <w:left w:val="none" w:sz="0" w:space="0" w:color="auto"/>
            <w:bottom w:val="none" w:sz="0" w:space="0" w:color="auto"/>
            <w:right w:val="none" w:sz="0" w:space="0" w:color="auto"/>
          </w:divBdr>
        </w:div>
        <w:div w:id="1976716433">
          <w:marLeft w:val="446"/>
          <w:marRight w:val="0"/>
          <w:marTop w:val="0"/>
          <w:marBottom w:val="0"/>
          <w:divBdr>
            <w:top w:val="none" w:sz="0" w:space="0" w:color="auto"/>
            <w:left w:val="none" w:sz="0" w:space="0" w:color="auto"/>
            <w:bottom w:val="none" w:sz="0" w:space="0" w:color="auto"/>
            <w:right w:val="none" w:sz="0" w:space="0" w:color="auto"/>
          </w:divBdr>
        </w:div>
      </w:divsChild>
    </w:div>
    <w:div w:id="1285380839">
      <w:bodyDiv w:val="1"/>
      <w:marLeft w:val="0"/>
      <w:marRight w:val="0"/>
      <w:marTop w:val="0"/>
      <w:marBottom w:val="0"/>
      <w:divBdr>
        <w:top w:val="none" w:sz="0" w:space="0" w:color="auto"/>
        <w:left w:val="none" w:sz="0" w:space="0" w:color="auto"/>
        <w:bottom w:val="none" w:sz="0" w:space="0" w:color="auto"/>
        <w:right w:val="none" w:sz="0" w:space="0" w:color="auto"/>
      </w:divBdr>
    </w:div>
    <w:div w:id="1287662126">
      <w:bodyDiv w:val="1"/>
      <w:marLeft w:val="0"/>
      <w:marRight w:val="0"/>
      <w:marTop w:val="0"/>
      <w:marBottom w:val="0"/>
      <w:divBdr>
        <w:top w:val="none" w:sz="0" w:space="0" w:color="auto"/>
        <w:left w:val="none" w:sz="0" w:space="0" w:color="auto"/>
        <w:bottom w:val="none" w:sz="0" w:space="0" w:color="auto"/>
        <w:right w:val="none" w:sz="0" w:space="0" w:color="auto"/>
      </w:divBdr>
    </w:div>
    <w:div w:id="1372458660">
      <w:bodyDiv w:val="1"/>
      <w:marLeft w:val="0"/>
      <w:marRight w:val="0"/>
      <w:marTop w:val="0"/>
      <w:marBottom w:val="0"/>
      <w:divBdr>
        <w:top w:val="none" w:sz="0" w:space="0" w:color="auto"/>
        <w:left w:val="none" w:sz="0" w:space="0" w:color="auto"/>
        <w:bottom w:val="none" w:sz="0" w:space="0" w:color="auto"/>
        <w:right w:val="none" w:sz="0" w:space="0" w:color="auto"/>
      </w:divBdr>
    </w:div>
    <w:div w:id="1422675209">
      <w:bodyDiv w:val="1"/>
      <w:marLeft w:val="0"/>
      <w:marRight w:val="0"/>
      <w:marTop w:val="0"/>
      <w:marBottom w:val="0"/>
      <w:divBdr>
        <w:top w:val="none" w:sz="0" w:space="0" w:color="auto"/>
        <w:left w:val="none" w:sz="0" w:space="0" w:color="auto"/>
        <w:bottom w:val="none" w:sz="0" w:space="0" w:color="auto"/>
        <w:right w:val="none" w:sz="0" w:space="0" w:color="auto"/>
      </w:divBdr>
    </w:div>
    <w:div w:id="1473710683">
      <w:bodyDiv w:val="1"/>
      <w:marLeft w:val="0"/>
      <w:marRight w:val="0"/>
      <w:marTop w:val="0"/>
      <w:marBottom w:val="0"/>
      <w:divBdr>
        <w:top w:val="none" w:sz="0" w:space="0" w:color="auto"/>
        <w:left w:val="none" w:sz="0" w:space="0" w:color="auto"/>
        <w:bottom w:val="none" w:sz="0" w:space="0" w:color="auto"/>
        <w:right w:val="none" w:sz="0" w:space="0" w:color="auto"/>
      </w:divBdr>
    </w:div>
    <w:div w:id="1484084731">
      <w:bodyDiv w:val="1"/>
      <w:marLeft w:val="0"/>
      <w:marRight w:val="0"/>
      <w:marTop w:val="0"/>
      <w:marBottom w:val="0"/>
      <w:divBdr>
        <w:top w:val="none" w:sz="0" w:space="0" w:color="auto"/>
        <w:left w:val="none" w:sz="0" w:space="0" w:color="auto"/>
        <w:bottom w:val="none" w:sz="0" w:space="0" w:color="auto"/>
        <w:right w:val="none" w:sz="0" w:space="0" w:color="auto"/>
      </w:divBdr>
    </w:div>
    <w:div w:id="1558273318">
      <w:bodyDiv w:val="1"/>
      <w:marLeft w:val="0"/>
      <w:marRight w:val="0"/>
      <w:marTop w:val="0"/>
      <w:marBottom w:val="0"/>
      <w:divBdr>
        <w:top w:val="none" w:sz="0" w:space="0" w:color="auto"/>
        <w:left w:val="none" w:sz="0" w:space="0" w:color="auto"/>
        <w:bottom w:val="none" w:sz="0" w:space="0" w:color="auto"/>
        <w:right w:val="none" w:sz="0" w:space="0" w:color="auto"/>
      </w:divBdr>
    </w:div>
    <w:div w:id="1653947854">
      <w:bodyDiv w:val="1"/>
      <w:marLeft w:val="0"/>
      <w:marRight w:val="0"/>
      <w:marTop w:val="0"/>
      <w:marBottom w:val="0"/>
      <w:divBdr>
        <w:top w:val="none" w:sz="0" w:space="0" w:color="auto"/>
        <w:left w:val="none" w:sz="0" w:space="0" w:color="auto"/>
        <w:bottom w:val="none" w:sz="0" w:space="0" w:color="auto"/>
        <w:right w:val="none" w:sz="0" w:space="0" w:color="auto"/>
      </w:divBdr>
      <w:divsChild>
        <w:div w:id="1501001078">
          <w:marLeft w:val="0"/>
          <w:marRight w:val="0"/>
          <w:marTop w:val="0"/>
          <w:marBottom w:val="0"/>
          <w:divBdr>
            <w:top w:val="none" w:sz="0" w:space="0" w:color="auto"/>
            <w:left w:val="none" w:sz="0" w:space="0" w:color="auto"/>
            <w:bottom w:val="none" w:sz="0" w:space="0" w:color="auto"/>
            <w:right w:val="none" w:sz="0" w:space="0" w:color="auto"/>
          </w:divBdr>
          <w:divsChild>
            <w:div w:id="559051546">
              <w:marLeft w:val="0"/>
              <w:marRight w:val="0"/>
              <w:marTop w:val="0"/>
              <w:marBottom w:val="0"/>
              <w:divBdr>
                <w:top w:val="none" w:sz="0" w:space="0" w:color="auto"/>
                <w:left w:val="none" w:sz="0" w:space="0" w:color="auto"/>
                <w:bottom w:val="none" w:sz="0" w:space="0" w:color="auto"/>
                <w:right w:val="none" w:sz="0" w:space="0" w:color="auto"/>
              </w:divBdr>
              <w:divsChild>
                <w:div w:id="990405710">
                  <w:marLeft w:val="0"/>
                  <w:marRight w:val="0"/>
                  <w:marTop w:val="0"/>
                  <w:marBottom w:val="0"/>
                  <w:divBdr>
                    <w:top w:val="none" w:sz="0" w:space="0" w:color="auto"/>
                    <w:left w:val="none" w:sz="0" w:space="0" w:color="auto"/>
                    <w:bottom w:val="none" w:sz="0" w:space="0" w:color="auto"/>
                    <w:right w:val="none" w:sz="0" w:space="0" w:color="auto"/>
                  </w:divBdr>
                  <w:divsChild>
                    <w:div w:id="124078840">
                      <w:marLeft w:val="0"/>
                      <w:marRight w:val="0"/>
                      <w:marTop w:val="0"/>
                      <w:marBottom w:val="0"/>
                      <w:divBdr>
                        <w:top w:val="none" w:sz="0" w:space="0" w:color="auto"/>
                        <w:left w:val="none" w:sz="0" w:space="0" w:color="auto"/>
                        <w:bottom w:val="none" w:sz="0" w:space="0" w:color="auto"/>
                        <w:right w:val="none" w:sz="0" w:space="0" w:color="auto"/>
                      </w:divBdr>
                      <w:divsChild>
                        <w:div w:id="3975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922487">
      <w:bodyDiv w:val="1"/>
      <w:marLeft w:val="0"/>
      <w:marRight w:val="0"/>
      <w:marTop w:val="0"/>
      <w:marBottom w:val="0"/>
      <w:divBdr>
        <w:top w:val="none" w:sz="0" w:space="0" w:color="auto"/>
        <w:left w:val="none" w:sz="0" w:space="0" w:color="auto"/>
        <w:bottom w:val="none" w:sz="0" w:space="0" w:color="auto"/>
        <w:right w:val="none" w:sz="0" w:space="0" w:color="auto"/>
      </w:divBdr>
    </w:div>
    <w:div w:id="1666517099">
      <w:bodyDiv w:val="1"/>
      <w:marLeft w:val="0"/>
      <w:marRight w:val="0"/>
      <w:marTop w:val="0"/>
      <w:marBottom w:val="0"/>
      <w:divBdr>
        <w:top w:val="none" w:sz="0" w:space="0" w:color="auto"/>
        <w:left w:val="none" w:sz="0" w:space="0" w:color="auto"/>
        <w:bottom w:val="none" w:sz="0" w:space="0" w:color="auto"/>
        <w:right w:val="none" w:sz="0" w:space="0" w:color="auto"/>
      </w:divBdr>
      <w:divsChild>
        <w:div w:id="1328746313">
          <w:marLeft w:val="0"/>
          <w:marRight w:val="0"/>
          <w:marTop w:val="0"/>
          <w:marBottom w:val="0"/>
          <w:divBdr>
            <w:top w:val="none" w:sz="0" w:space="0" w:color="auto"/>
            <w:left w:val="none" w:sz="0" w:space="0" w:color="auto"/>
            <w:bottom w:val="none" w:sz="0" w:space="0" w:color="auto"/>
            <w:right w:val="none" w:sz="0" w:space="0" w:color="auto"/>
          </w:divBdr>
          <w:divsChild>
            <w:div w:id="1592007193">
              <w:marLeft w:val="0"/>
              <w:marRight w:val="0"/>
              <w:marTop w:val="0"/>
              <w:marBottom w:val="0"/>
              <w:divBdr>
                <w:top w:val="none" w:sz="0" w:space="0" w:color="auto"/>
                <w:left w:val="none" w:sz="0" w:space="0" w:color="auto"/>
                <w:bottom w:val="none" w:sz="0" w:space="0" w:color="auto"/>
                <w:right w:val="none" w:sz="0" w:space="0" w:color="auto"/>
              </w:divBdr>
              <w:divsChild>
                <w:div w:id="1549687103">
                  <w:marLeft w:val="0"/>
                  <w:marRight w:val="0"/>
                  <w:marTop w:val="0"/>
                  <w:marBottom w:val="0"/>
                  <w:divBdr>
                    <w:top w:val="none" w:sz="0" w:space="0" w:color="auto"/>
                    <w:left w:val="none" w:sz="0" w:space="0" w:color="auto"/>
                    <w:bottom w:val="none" w:sz="0" w:space="0" w:color="auto"/>
                    <w:right w:val="none" w:sz="0" w:space="0" w:color="auto"/>
                  </w:divBdr>
                  <w:divsChild>
                    <w:div w:id="1689677560">
                      <w:marLeft w:val="0"/>
                      <w:marRight w:val="0"/>
                      <w:marTop w:val="0"/>
                      <w:marBottom w:val="0"/>
                      <w:divBdr>
                        <w:top w:val="none" w:sz="0" w:space="0" w:color="auto"/>
                        <w:left w:val="none" w:sz="0" w:space="0" w:color="auto"/>
                        <w:bottom w:val="none" w:sz="0" w:space="0" w:color="auto"/>
                        <w:right w:val="none" w:sz="0" w:space="0" w:color="auto"/>
                      </w:divBdr>
                      <w:divsChild>
                        <w:div w:id="155762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304452">
      <w:bodyDiv w:val="1"/>
      <w:marLeft w:val="0"/>
      <w:marRight w:val="0"/>
      <w:marTop w:val="0"/>
      <w:marBottom w:val="0"/>
      <w:divBdr>
        <w:top w:val="none" w:sz="0" w:space="0" w:color="auto"/>
        <w:left w:val="none" w:sz="0" w:space="0" w:color="auto"/>
        <w:bottom w:val="none" w:sz="0" w:space="0" w:color="auto"/>
        <w:right w:val="none" w:sz="0" w:space="0" w:color="auto"/>
      </w:divBdr>
    </w:div>
    <w:div w:id="1757551752">
      <w:bodyDiv w:val="1"/>
      <w:marLeft w:val="0"/>
      <w:marRight w:val="0"/>
      <w:marTop w:val="0"/>
      <w:marBottom w:val="0"/>
      <w:divBdr>
        <w:top w:val="none" w:sz="0" w:space="0" w:color="auto"/>
        <w:left w:val="none" w:sz="0" w:space="0" w:color="auto"/>
        <w:bottom w:val="none" w:sz="0" w:space="0" w:color="auto"/>
        <w:right w:val="none" w:sz="0" w:space="0" w:color="auto"/>
      </w:divBdr>
    </w:div>
    <w:div w:id="1788740087">
      <w:bodyDiv w:val="1"/>
      <w:marLeft w:val="0"/>
      <w:marRight w:val="0"/>
      <w:marTop w:val="0"/>
      <w:marBottom w:val="0"/>
      <w:divBdr>
        <w:top w:val="none" w:sz="0" w:space="0" w:color="auto"/>
        <w:left w:val="none" w:sz="0" w:space="0" w:color="auto"/>
        <w:bottom w:val="none" w:sz="0" w:space="0" w:color="auto"/>
        <w:right w:val="none" w:sz="0" w:space="0" w:color="auto"/>
      </w:divBdr>
    </w:div>
    <w:div w:id="1937979827">
      <w:bodyDiv w:val="1"/>
      <w:marLeft w:val="0"/>
      <w:marRight w:val="0"/>
      <w:marTop w:val="0"/>
      <w:marBottom w:val="0"/>
      <w:divBdr>
        <w:top w:val="none" w:sz="0" w:space="0" w:color="auto"/>
        <w:left w:val="none" w:sz="0" w:space="0" w:color="auto"/>
        <w:bottom w:val="none" w:sz="0" w:space="0" w:color="auto"/>
        <w:right w:val="none" w:sz="0" w:space="0" w:color="auto"/>
      </w:divBdr>
    </w:div>
    <w:div w:id="1958368843">
      <w:bodyDiv w:val="1"/>
      <w:marLeft w:val="0"/>
      <w:marRight w:val="0"/>
      <w:marTop w:val="0"/>
      <w:marBottom w:val="0"/>
      <w:divBdr>
        <w:top w:val="none" w:sz="0" w:space="0" w:color="auto"/>
        <w:left w:val="none" w:sz="0" w:space="0" w:color="auto"/>
        <w:bottom w:val="none" w:sz="0" w:space="0" w:color="auto"/>
        <w:right w:val="none" w:sz="0" w:space="0" w:color="auto"/>
      </w:divBdr>
    </w:div>
    <w:div w:id="202809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microsoft.com/office/2011/relationships/commentsExtended" Target="commentsExtended.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microsoft.com/office/2016/09/relationships/commentsIds" Target="commentsId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settings" Target="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comments" Target="comments.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microsoft.com/office/2018/08/relationships/commentsExtensible" Target="commentsExtensible.xml"/><Relationship Id="rId41" Type="http://schemas.openxmlformats.org/officeDocument/2006/relationships/image" Target="media/image22.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F65DC74D2B8884F961D1E73B9CF0C78" ma:contentTypeVersion="4" ma:contentTypeDescription="Create a new document." ma:contentTypeScope="" ma:versionID="b425182b26fadc0fd0cb041ee57bf83e">
  <xsd:schema xmlns:xsd="http://www.w3.org/2001/XMLSchema" xmlns:xs="http://www.w3.org/2001/XMLSchema" xmlns:p="http://schemas.microsoft.com/office/2006/metadata/properties" xmlns:ns2="bd736b91-300a-4a7d-8e0d-254bdfe83c9b" targetNamespace="http://schemas.microsoft.com/office/2006/metadata/properties" ma:root="true" ma:fieldsID="6cf47cba95f6ea6e4dcf11208fc9f922" ns2:_="">
    <xsd:import namespace="bd736b91-300a-4a7d-8e0d-254bdfe83c9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736b91-300a-4a7d-8e0d-254bdfe83c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DA326B-4C6E-47B1-9E78-E899442D9BE4}">
  <ds:schemaRefs>
    <ds:schemaRef ds:uri="http://schemas.microsoft.com/sharepoint/v3/contenttype/forms"/>
  </ds:schemaRefs>
</ds:datastoreItem>
</file>

<file path=customXml/itemProps3.xml><?xml version="1.0" encoding="utf-8"?>
<ds:datastoreItem xmlns:ds="http://schemas.openxmlformats.org/officeDocument/2006/customXml" ds:itemID="{20D99BC9-F09F-4794-87BB-B337DF6EF0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736b91-300a-4a7d-8e0d-254bdfe83c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823E20-C18E-49E4-86C4-9305A23533E2}">
  <ds:schemaRefs>
    <ds:schemaRef ds:uri="http://schemas.openxmlformats.org/officeDocument/2006/bibliography"/>
  </ds:schemaRefs>
</ds:datastoreItem>
</file>

<file path=customXml/itemProps5.xml><?xml version="1.0" encoding="utf-8"?>
<ds:datastoreItem xmlns:ds="http://schemas.openxmlformats.org/officeDocument/2006/customXml" ds:itemID="{B20E3014-598B-494F-AC6B-84C2385708D3}">
  <ds:schemaRefs>
    <ds:schemaRef ds:uri="http://purl.org/dc/dcmitype/"/>
    <ds:schemaRef ds:uri="http://schemas.microsoft.com/office/infopath/2007/PartnerControls"/>
    <ds:schemaRef ds:uri="http://purl.org/dc/elements/1.1/"/>
    <ds:schemaRef ds:uri="http://www.w3.org/XML/1998/namespace"/>
    <ds:schemaRef ds:uri="http://schemas.openxmlformats.org/package/2006/metadata/core-properties"/>
    <ds:schemaRef ds:uri="http://schemas.microsoft.com/office/2006/documentManagement/types"/>
    <ds:schemaRef ds:uri="http://purl.org/dc/terms/"/>
    <ds:schemaRef ds:uri="http://schemas.microsoft.com/office/2006/metadata/properties"/>
    <ds:schemaRef ds:uri="bd736b91-300a-4a7d-8e0d-254bdfe83c9b"/>
  </ds:schemaRefs>
</ds:datastoreItem>
</file>

<file path=docProps/app.xml><?xml version="1.0" encoding="utf-8"?>
<Properties xmlns="http://schemas.openxmlformats.org/officeDocument/2006/extended-properties" xmlns:vt="http://schemas.openxmlformats.org/officeDocument/2006/docPropsVTypes">
  <Template>Normal</Template>
  <TotalTime>1352</TotalTime>
  <Pages>31</Pages>
  <Words>4622</Words>
  <Characters>26351</Characters>
  <Application>Microsoft Office Word</Application>
  <DocSecurity>0</DocSecurity>
  <Lines>219</Lines>
  <Paragraphs>61</Paragraphs>
  <ScaleCrop>false</ScaleCrop>
  <Company>HCL</Company>
  <LinksUpToDate>false</LinksUpToDate>
  <CharactersWithSpaces>30912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Knowledge Document</dc:title>
  <dc:subject>App ID: Ecomm Contentful CMS - APP Dev</dc:subject>
  <dc:creator>HCL</dc:creator>
  <cp:keywords>HCLClassification=Public</cp:keywords>
  <cp:lastModifiedBy>Ramana Kunchala</cp:lastModifiedBy>
  <cp:revision>771</cp:revision>
  <dcterms:created xsi:type="dcterms:W3CDTF">2024-07-08T08:08:00Z</dcterms:created>
  <dcterms:modified xsi:type="dcterms:W3CDTF">2024-07-18T12:12:00Z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0x0101002F65DC74D2B8884F961D1E73B9CF0C78</vt:lpwstr>
  </property>
  <property fmtid="{D5CDD505-2E9C-101B-9397-08002B2CF9AE}" pid="3" name="HCL_Cla5s_D6">
    <vt:lpwstr>False</vt:lpwstr>
  </property>
  <property fmtid="{D5CDD505-2E9C-101B-9397-08002B2CF9AE}" pid="4" name="Order">
    <vt:r8>191700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HCLClassD6">
    <vt:lpwstr>False</vt:lpwstr>
  </property>
  <property fmtid="{D5CDD505-2E9C-101B-9397-08002B2CF9AE}" pid="10" name="ClassificationWatermarkShapeIds">
    <vt:lpwstr>80b,80c,80d</vt:lpwstr>
  </property>
  <property fmtid="{D5CDD505-2E9C-101B-9397-08002B2CF9AE}" pid="11" name="ClassificationWatermarkFontProps">
    <vt:lpwstr>#0000ff,10,Calibri</vt:lpwstr>
  </property>
  <property fmtid="{D5CDD505-2E9C-101B-9397-08002B2CF9AE}" pid="12" name="ClassificationWatermarkText">
    <vt:lpwstr>Confidential</vt:lpwstr>
  </property>
  <property fmtid="{D5CDD505-2E9C-101B-9397-08002B2CF9AE}" pid="13" name="MSIP_Label_0a23ef02-6db2-48db-ad71-4f0b889aac99_Enabled">
    <vt:lpwstr>true</vt:lpwstr>
  </property>
  <property fmtid="{D5CDD505-2E9C-101B-9397-08002B2CF9AE}" pid="14" name="MSIP_Label_0a23ef02-6db2-48db-ad71-4f0b889aac99_SetDate">
    <vt:lpwstr>2021-05-19T12:22:55Z</vt:lpwstr>
  </property>
  <property fmtid="{D5CDD505-2E9C-101B-9397-08002B2CF9AE}" pid="15" name="MSIP_Label_0a23ef02-6db2-48db-ad71-4f0b889aac99_Method">
    <vt:lpwstr>Privileged</vt:lpwstr>
  </property>
  <property fmtid="{D5CDD505-2E9C-101B-9397-08002B2CF9AE}" pid="16" name="MSIP_Label_0a23ef02-6db2-48db-ad71-4f0b889aac99_Name">
    <vt:lpwstr>General</vt:lpwstr>
  </property>
  <property fmtid="{D5CDD505-2E9C-101B-9397-08002B2CF9AE}" pid="17" name="MSIP_Label_0a23ef02-6db2-48db-ad71-4f0b889aac99_SiteId">
    <vt:lpwstr>189de737-c93a-4f5a-8b68-6f4ca9941912</vt:lpwstr>
  </property>
  <property fmtid="{D5CDD505-2E9C-101B-9397-08002B2CF9AE}" pid="18" name="MSIP_Label_0a23ef02-6db2-48db-ad71-4f0b889aac99_ActionId">
    <vt:lpwstr>e9fddff5-0bde-4b82-abd5-98dd238e5cc6</vt:lpwstr>
  </property>
  <property fmtid="{D5CDD505-2E9C-101B-9397-08002B2CF9AE}" pid="19" name="MSIP_Label_0a23ef02-6db2-48db-ad71-4f0b889aac99_ContentBits">
    <vt:lpwstr>4</vt:lpwstr>
  </property>
  <property fmtid="{D5CDD505-2E9C-101B-9397-08002B2CF9AE}" pid="20" name="_ExtendedDescription">
    <vt:lpwstr/>
  </property>
  <property fmtid="{D5CDD505-2E9C-101B-9397-08002B2CF9AE}" pid="21" name="TriggerFlowInfo">
    <vt:lpwstr/>
  </property>
  <property fmtid="{D5CDD505-2E9C-101B-9397-08002B2CF9AE}" pid="22" name="TitusGUID">
    <vt:lpwstr>2f32d3f3-927c-4b77-89c0-110397b0b644</vt:lpwstr>
  </property>
  <property fmtid="{D5CDD505-2E9C-101B-9397-08002B2CF9AE}" pid="23" name="HCLClassification">
    <vt:lpwstr>HCL_Cla5s_Publ1c</vt:lpwstr>
  </property>
</Properties>
</file>